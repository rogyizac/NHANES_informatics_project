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CBD69" w14:textId="77777777" w:rsidR="006F1E5B" w:rsidRDefault="006F1E5B" w:rsidP="0095303D">
      <w:pPr>
        <w:pStyle w:val="papersubtitle"/>
        <w:jc w:val="both"/>
        <w:rPr>
          <w:bCs/>
          <w:sz w:val="28"/>
        </w:rPr>
      </w:pPr>
    </w:p>
    <w:p w14:paraId="4E38BAB8" w14:textId="77777777" w:rsidR="006F1E5B" w:rsidRDefault="006F1E5B" w:rsidP="00DF56FA">
      <w:pPr>
        <w:pStyle w:val="papersubtitle"/>
        <w:rPr>
          <w:bCs/>
          <w:sz w:val="28"/>
        </w:rPr>
      </w:pPr>
    </w:p>
    <w:p w14:paraId="773565E1" w14:textId="1A4B1A32" w:rsidR="00DF56FA" w:rsidRDefault="00DF56FA" w:rsidP="00DF56FA">
      <w:pPr>
        <w:pStyle w:val="papersubtitle"/>
        <w:rPr>
          <w:bCs/>
          <w:sz w:val="28"/>
        </w:rPr>
      </w:pPr>
      <w:r w:rsidRPr="00BB70C7">
        <w:rPr>
          <w:bCs/>
          <w:sz w:val="28"/>
        </w:rPr>
        <w:t>A Comparative Study on Health Insurance and Hospital Utilization by Demographics </w:t>
      </w:r>
    </w:p>
    <w:p w14:paraId="56925156" w14:textId="77777777" w:rsidR="00DF56FA" w:rsidRDefault="00DF56FA" w:rsidP="00DF56FA">
      <w:pPr>
        <w:pStyle w:val="author"/>
      </w:pPr>
      <w:r>
        <w:t>Navachandu Nadella, Priyanka Chowdary Mandava, Rohan Satya Isaac, Sakshi Shah, Swapna Ponduri, Yuva Naga Yasaswini Garneni</w:t>
      </w:r>
    </w:p>
    <w:p w14:paraId="4DEB413D" w14:textId="77777777" w:rsidR="001F5019" w:rsidRDefault="001F5019" w:rsidP="00DF56FA">
      <w:pPr>
        <w:pStyle w:val="address"/>
      </w:pPr>
      <w:r w:rsidRPr="001F5019">
        <w:rPr>
          <w:vertAlign w:val="superscript"/>
        </w:rPr>
        <w:t>1</w:t>
      </w:r>
      <w:r w:rsidRPr="001F5019">
        <w:t>Indiana University-Purdue University, Indianapolis, IN 46202, USA,</w:t>
      </w:r>
    </w:p>
    <w:p w14:paraId="366D938A" w14:textId="760D84D8" w:rsidR="00DF56FA" w:rsidRPr="000B3DAE" w:rsidRDefault="00DF56FA" w:rsidP="00DF56FA">
      <w:pPr>
        <w:pStyle w:val="address"/>
        <w:rPr>
          <w:rStyle w:val="Hyperlink"/>
        </w:rPr>
      </w:pPr>
      <w:r w:rsidRPr="3B668C61">
        <w:rPr>
          <w:rStyle w:val="Hyperlink"/>
        </w:rPr>
        <w:t>{</w:t>
      </w:r>
      <w:hyperlink r:id="rId11">
        <w:r w:rsidRPr="3B668C61">
          <w:rPr>
            <w:rStyle w:val="Hyperlink"/>
            <w:rFonts w:ascii="Courier" w:hAnsi="Courier"/>
            <w:noProof/>
          </w:rPr>
          <w:t xml:space="preserve"> nnadella, pmandava, risaac, sgshah, sponduri, ygarneni}</w:t>
        </w:r>
      </w:hyperlink>
      <w:r w:rsidRPr="3B668C61">
        <w:rPr>
          <w:rStyle w:val="Hyperlink"/>
          <w:rFonts w:ascii="Courier" w:hAnsi="Courier"/>
          <w:noProof/>
        </w:rPr>
        <w:t>@iu.edu</w:t>
      </w:r>
    </w:p>
    <w:p w14:paraId="6B9DD935" w14:textId="77777777" w:rsidR="001901B7" w:rsidRDefault="00DF56FA" w:rsidP="001901B7">
      <w:pPr>
        <w:pStyle w:val="abstract"/>
        <w:ind w:firstLine="0"/>
        <w:rPr>
          <w:rStyle w:val="e-mail"/>
          <w:rFonts w:ascii="Times New Roman" w:hAnsi="Times New Roman"/>
        </w:rPr>
      </w:pPr>
      <w:r w:rsidRPr="00B44BDD">
        <w:rPr>
          <w:b/>
        </w:rPr>
        <w:t>Abstract.</w:t>
      </w:r>
      <w:r w:rsidRPr="00B44BDD">
        <w:t xml:space="preserve"> </w:t>
      </w:r>
      <w:r w:rsidR="001901B7" w:rsidRPr="001901B7">
        <w:rPr>
          <w:rStyle w:val="e-mail"/>
          <w:rFonts w:ascii="Times New Roman" w:hAnsi="Times New Roman"/>
        </w:rPr>
        <w:t>Health Insurance in the United States has grown over the years such that today there more than 90% people who are covered with insurance. The majority of the population are covered by either a government program or through a private health insurance. It is crucial to understand how different demographics relate to different health insurance status and inturn the health care utilization. Past research has found particularly interesting insights on the relation of health care with certain demographic characteristics such as language and nativity. It is cited that further research is needed to identify patterns and improve overall health care utilization and health insurance coverage. In this project we undertook a detailed analysis of survey respondents data on their demographics, health insurance and health care utilization information. We tend to identify deeper insights through data analyses, cluster analysis and through machine learning techniques.</w:t>
      </w:r>
    </w:p>
    <w:p w14:paraId="790991D6" w14:textId="77777777" w:rsidR="001901B7" w:rsidRDefault="001901B7" w:rsidP="001901B7">
      <w:pPr>
        <w:pStyle w:val="abstract"/>
        <w:ind w:firstLine="0"/>
        <w:rPr>
          <w:b/>
        </w:rPr>
      </w:pPr>
    </w:p>
    <w:p w14:paraId="3CCBF138" w14:textId="21A2AE68" w:rsidR="00DF56FA" w:rsidRPr="0092136E" w:rsidRDefault="00DF56FA" w:rsidP="001901B7">
      <w:pPr>
        <w:pStyle w:val="abstract"/>
        <w:ind w:firstLine="0"/>
      </w:pPr>
      <w:r w:rsidRPr="0092136E">
        <w:rPr>
          <w:b/>
        </w:rPr>
        <w:t>Keywords:</w:t>
      </w:r>
      <w:r>
        <w:rPr>
          <w:rFonts w:ascii="Courier" w:hAnsi="Courier"/>
        </w:rPr>
        <w:t xml:space="preserve"> </w:t>
      </w:r>
      <w:r>
        <w:t>Data Analyses, Health Insurance, Health Care Utilization, Demographics, Cluster Analyses, Machine Learning, Classification, Interpretation</w:t>
      </w:r>
      <w:r>
        <w:tab/>
      </w:r>
    </w:p>
    <w:p w14:paraId="53A189EF" w14:textId="77777777" w:rsidR="00DF56FA" w:rsidRPr="001F5019" w:rsidRDefault="00DF56FA" w:rsidP="001F5019">
      <w:pPr>
        <w:pStyle w:val="abstract"/>
        <w:ind w:firstLine="0"/>
      </w:pPr>
    </w:p>
    <w:p w14:paraId="7477EDCF" w14:textId="0A383F6E" w:rsidR="5435E4BD" w:rsidRPr="00E156B4" w:rsidRDefault="27570AF5" w:rsidP="00AE4AEE">
      <w:pPr>
        <w:pStyle w:val="heading10"/>
        <w:rPr>
          <w:szCs w:val="24"/>
        </w:rPr>
      </w:pPr>
      <w:r w:rsidRPr="034F975A">
        <w:rPr>
          <w:szCs w:val="24"/>
        </w:rPr>
        <w:t>Project Scope</w:t>
      </w:r>
    </w:p>
    <w:p w14:paraId="2028F5CC" w14:textId="41F56497" w:rsidR="7E343EAC" w:rsidRPr="00E156B4" w:rsidRDefault="28FEC0E2" w:rsidP="00AE4AEE">
      <w:pPr>
        <w:pStyle w:val="heading20"/>
      </w:pPr>
      <w:r w:rsidRPr="034F975A">
        <w:t>I</w:t>
      </w:r>
      <w:r w:rsidR="0F13FBE7" w:rsidRPr="034F975A">
        <w:t>ntroduction</w:t>
      </w:r>
    </w:p>
    <w:p w14:paraId="0DA00CB0" w14:textId="664680AE" w:rsidR="33B0FCF4" w:rsidRPr="00E156B4" w:rsidRDefault="33B0FCF4" w:rsidP="33B0FCF4">
      <w:pPr>
        <w:ind w:firstLine="0"/>
      </w:pPr>
    </w:p>
    <w:p w14:paraId="59979D32" w14:textId="530BFFA8" w:rsidR="00A21463" w:rsidRPr="00E156B4" w:rsidRDefault="00A21463" w:rsidP="00A21463">
      <w:r w:rsidRPr="034F975A">
        <w:t xml:space="preserve">The estimated population of the United States in 2020 was 326 million people. </w:t>
      </w:r>
      <w:r w:rsidR="3816316C" w:rsidRPr="034F975A">
        <w:t>Most of</w:t>
      </w:r>
      <w:r w:rsidRPr="034F975A">
        <w:t xml:space="preserve"> those people had private health insurance or received medical treatment through a government program (such as Medicare or Medicaid). In the US, 8.6% of people lacked health insurance. In 2020, total health consumption expenditures (HCE) by individuals (including those without insurance), health insurers, and federal, state, and local governments totaled $3.9 trillion, or 18.8% of the country's GDP (Ryan J. Rosso) [2]. Research in this area also observes that a patient's demographics, particularly their financial situation, affects an individual’s capacity to get medical care through a health insurance system. (Lynne Moore) [3]. Given the healthcare domain has grown over the years it is important to analyze and extract crucial insights on how different demographics affect access to care and an individual’s health insurance status. Another study has found that even characteristics such as language and nativity play a key role in access to health care among United States Hispanics and it points for further study [4]. This motivates deeper investigation in obtaining more crucial and interesting insights using the NHANES survey respondent's data which is the focus of this project. Using the data at hand</w:t>
      </w:r>
      <w:r w:rsidR="00577ADC" w:rsidRPr="034F975A">
        <w:t xml:space="preserve"> we</w:t>
      </w:r>
      <w:r w:rsidRPr="034F975A">
        <w:t xml:space="preserve"> </w:t>
      </w:r>
      <w:r w:rsidR="00F3260F" w:rsidRPr="034F975A">
        <w:t>tried</w:t>
      </w:r>
      <w:r w:rsidRPr="034F975A">
        <w:t xml:space="preserve"> to also understand the predictive power of a respondent's demographic factors on their health insurance status and health care utilizations levels. Additionally test</w:t>
      </w:r>
      <w:r w:rsidR="00797DBD" w:rsidRPr="034F975A">
        <w:t>ed</w:t>
      </w:r>
      <w:r w:rsidRPr="034F975A">
        <w:t> more features from the whole array of respondent’s information. </w:t>
      </w:r>
    </w:p>
    <w:p w14:paraId="28767622" w14:textId="77777777" w:rsidR="00A21463" w:rsidRPr="00E156B4" w:rsidRDefault="00A21463" w:rsidP="00A21463">
      <w:r w:rsidRPr="034F975A">
        <w:t> </w:t>
      </w:r>
    </w:p>
    <w:p w14:paraId="639ED090" w14:textId="4B0E2C3F" w:rsidR="00A21463" w:rsidRPr="00E156B4" w:rsidRDefault="00A21463" w:rsidP="00A21463">
      <w:r w:rsidRPr="034F975A">
        <w:t>We also investigate</w:t>
      </w:r>
      <w:r w:rsidR="008A11D2" w:rsidRPr="034F975A">
        <w:t>d</w:t>
      </w:r>
      <w:r w:rsidRPr="034F975A">
        <w:t xml:space="preserve"> and dr</w:t>
      </w:r>
      <w:r w:rsidR="008A11D2" w:rsidRPr="034F975A">
        <w:t>e</w:t>
      </w:r>
      <w:r w:rsidRPr="034F975A">
        <w:t>w links regarding the factors impacting people's access to healthcare.</w:t>
      </w:r>
      <w:r w:rsidR="5DDD2EE5" w:rsidRPr="034F975A">
        <w:t xml:space="preserve"> </w:t>
      </w:r>
      <w:r w:rsidRPr="034F975A">
        <w:t>According to statistics, 30 million Americans lack health insurance, and many of them change their insurance every year. In research, low-income patients who changed their coverage every year saw less continuity with physicians, changes in drug regimens, and negative consequences on the overall quality of care and health. This is known as churning, and it has substantial repercussions on patient health [1].</w:t>
      </w:r>
      <w:r w:rsidR="294C4814" w:rsidRPr="034F975A">
        <w:t xml:space="preserve"> </w:t>
      </w:r>
      <w:r w:rsidRPr="034F975A">
        <w:t>From our project</w:t>
      </w:r>
      <w:r w:rsidR="00FF22C9" w:rsidRPr="034F975A">
        <w:t xml:space="preserve"> we</w:t>
      </w:r>
      <w:r w:rsidRPr="034F975A">
        <w:t xml:space="preserve"> </w:t>
      </w:r>
      <w:r w:rsidR="00EA28E7" w:rsidRPr="034F975A">
        <w:t>researched</w:t>
      </w:r>
      <w:r w:rsidRPr="034F975A">
        <w:t xml:space="preserve"> to identify what factors are affecting the health outcomes as well and tr</w:t>
      </w:r>
      <w:r w:rsidR="00FF22C9" w:rsidRPr="034F975A">
        <w:t>ied</w:t>
      </w:r>
      <w:r w:rsidRPr="034F975A">
        <w:t xml:space="preserve"> to conduct a comparison as to how overall all these factors are related to each other. </w:t>
      </w:r>
    </w:p>
    <w:p w14:paraId="0FAABF06" w14:textId="77777777" w:rsidR="00A21463" w:rsidRPr="00E156B4" w:rsidRDefault="00A21463" w:rsidP="0092136E"/>
    <w:p w14:paraId="1F09D36A" w14:textId="0DDB429A" w:rsidR="0092136E" w:rsidRPr="00E156B4" w:rsidRDefault="00B56E90" w:rsidP="00B56E90">
      <w:pPr>
        <w:pStyle w:val="heading20"/>
      </w:pPr>
      <w:r w:rsidRPr="034F975A">
        <w:t>Aim</w:t>
      </w:r>
    </w:p>
    <w:p w14:paraId="63C0AA8D" w14:textId="1D789B63" w:rsidR="00A21463" w:rsidRPr="00E156B4" w:rsidRDefault="00A21463" w:rsidP="0092136E">
      <w:pPr>
        <w:pStyle w:val="p1a"/>
      </w:pPr>
      <w:r w:rsidRPr="034F975A">
        <w:t>We aim</w:t>
      </w:r>
      <w:r w:rsidR="00166AE0" w:rsidRPr="034F975A">
        <w:t>ed</w:t>
      </w:r>
      <w:r w:rsidRPr="034F975A">
        <w:t xml:space="preserve"> to find out how socio demographic and economic aspects such as income, age, gender, </w:t>
      </w:r>
      <w:r w:rsidR="002366AB" w:rsidRPr="034F975A">
        <w:t>race,</w:t>
      </w:r>
      <w:r w:rsidRPr="034F975A">
        <w:t xml:space="preserve"> and area relate to hospital visits and the status of health insurance an individual has.</w:t>
      </w:r>
      <w:r w:rsidR="6518802E" w:rsidRPr="034F975A">
        <w:t xml:space="preserve"> </w:t>
      </w:r>
      <w:r w:rsidRPr="034F975A">
        <w:t xml:space="preserve">Draw pertinent and important insights from the data for example, if certain factors in the data influence health insurance status and health care utilization much more significantly than others. Use clustering algorithms like k-means, hierarchical </w:t>
      </w:r>
      <w:r w:rsidR="002366AB" w:rsidRPr="034F975A">
        <w:t>clustering,</w:t>
      </w:r>
      <w:r w:rsidRPr="034F975A">
        <w:t xml:space="preserve"> and other clustering algorithms to find logical clusters within the data for advanced analysis. Through clustering we aim</w:t>
      </w:r>
      <w:r w:rsidR="0058071B" w:rsidRPr="034F975A">
        <w:t>ed</w:t>
      </w:r>
      <w:r w:rsidRPr="034F975A">
        <w:t xml:space="preserve"> to find clusters which show high variance between </w:t>
      </w:r>
      <w:del w:id="0" w:author="Isaac, Rohan Satya" w:date="2022-12-13T23:27:00Z">
        <w:r w:rsidRPr="034F975A">
          <w:delText>them</w:delText>
        </w:r>
      </w:del>
      <w:ins w:id="1" w:author="Isaac, Rohan Satya" w:date="2022-12-13T23:27:00Z">
        <w:r w:rsidR="1DEF7B78" w:rsidRPr="034F975A">
          <w:t>them,</w:t>
        </w:r>
      </w:ins>
      <w:r w:rsidRPr="034F975A">
        <w:t xml:space="preserve"> for instance a cluster that shows high utilization of health care while predominantly having no health insurance and vice versa. Clusters which group demographics of similar characteristics and their health care utilization levels. Use machine learning models like logistic regression, </w:t>
      </w:r>
      <w:r w:rsidR="00AA70F5" w:rsidRPr="034F975A">
        <w:t>tree-based</w:t>
      </w:r>
      <w:r w:rsidRPr="034F975A">
        <w:t xml:space="preserve"> </w:t>
      </w:r>
      <w:r w:rsidR="00EA742B" w:rsidRPr="034F975A">
        <w:t>models,</w:t>
      </w:r>
      <w:r w:rsidRPr="034F975A">
        <w:t xml:space="preserve"> and </w:t>
      </w:r>
      <w:r w:rsidR="00DF7211" w:rsidRPr="034F975A">
        <w:t>n</w:t>
      </w:r>
      <w:r w:rsidR="00110137" w:rsidRPr="034F975A">
        <w:t xml:space="preserve">eural </w:t>
      </w:r>
      <w:r w:rsidR="00DF7211" w:rsidRPr="034F975A">
        <w:t>n</w:t>
      </w:r>
      <w:r w:rsidR="00110137" w:rsidRPr="034F975A">
        <w:t xml:space="preserve">etwork </w:t>
      </w:r>
      <w:r w:rsidR="00B32F01" w:rsidRPr="034F975A">
        <w:t>models</w:t>
      </w:r>
      <w:r w:rsidRPr="034F975A">
        <w:t xml:space="preserve"> to predict a person's health insurance availability as well as hospital utilization using their demographics information. </w:t>
      </w:r>
      <w:r w:rsidR="5B7ABE7E" w:rsidRPr="034F975A">
        <w:t>The ability</w:t>
      </w:r>
      <w:r w:rsidRPr="034F975A">
        <w:t xml:space="preserve"> to predict accurately </w:t>
      </w:r>
      <w:r w:rsidR="00B32F01" w:rsidRPr="034F975A">
        <w:t>would</w:t>
      </w:r>
      <w:r w:rsidRPr="034F975A">
        <w:t xml:space="preserve"> help test our defined hypothesis. We aim</w:t>
      </w:r>
      <w:r w:rsidR="00B32F01" w:rsidRPr="034F975A">
        <w:t>ed</w:t>
      </w:r>
      <w:r w:rsidRPr="034F975A">
        <w:t xml:space="preserve"> to find important factors through machine learning model interpretation methods as well. </w:t>
      </w:r>
    </w:p>
    <w:p w14:paraId="425F7156" w14:textId="1024FC7E" w:rsidR="009D1F12" w:rsidRPr="00E156B4" w:rsidRDefault="00B56E90" w:rsidP="00AA70F5">
      <w:pPr>
        <w:pStyle w:val="heading20"/>
      </w:pPr>
      <w:r w:rsidRPr="034F975A">
        <w:t>Purpose</w:t>
      </w:r>
    </w:p>
    <w:p w14:paraId="57372266" w14:textId="77777777" w:rsidR="00A21463" w:rsidRPr="00E156B4" w:rsidRDefault="00A21463" w:rsidP="00A21463">
      <w:pPr>
        <w:ind w:firstLine="0"/>
        <w:rPr>
          <w:b/>
        </w:rPr>
      </w:pPr>
      <w:r w:rsidRPr="034F975A">
        <w:t>The purpose of the study is to,</w:t>
      </w:r>
      <w:r w:rsidRPr="034F975A">
        <w:rPr>
          <w:b/>
        </w:rPr>
        <w:t> </w:t>
      </w:r>
    </w:p>
    <w:p w14:paraId="792F9A0A" w14:textId="77777777" w:rsidR="00A21463" w:rsidRPr="00E156B4" w:rsidRDefault="00A21463" w:rsidP="00A21463">
      <w:pPr>
        <w:ind w:firstLine="0"/>
        <w:rPr>
          <w:b/>
        </w:rPr>
      </w:pPr>
      <w:r w:rsidRPr="034F975A">
        <w:rPr>
          <w:b/>
        </w:rPr>
        <w:t> </w:t>
      </w:r>
    </w:p>
    <w:p w14:paraId="32355C8F" w14:textId="3808F68D" w:rsidR="00A21463" w:rsidRPr="00E156B4" w:rsidRDefault="00A21463" w:rsidP="00646469">
      <w:pPr>
        <w:numPr>
          <w:ilvl w:val="0"/>
          <w:numId w:val="11"/>
        </w:numPr>
        <w:rPr>
          <w:b/>
        </w:rPr>
      </w:pPr>
      <w:r w:rsidRPr="034F975A">
        <w:t>Determine whether those who match specific socioeconomic requirements can be related to their health care utilization levels and health insurance status. If so, what sort of insurance do they have? Identifying these aspects can help curate specific insurance plans for specific demographics</w:t>
      </w:r>
      <w:r w:rsidR="77E87CD7" w:rsidRPr="034F975A">
        <w:t>.</w:t>
      </w:r>
    </w:p>
    <w:p w14:paraId="442C9538" w14:textId="4C45C3E7" w:rsidR="00A21463" w:rsidRPr="00E156B4" w:rsidRDefault="00A21463" w:rsidP="00646469">
      <w:pPr>
        <w:numPr>
          <w:ilvl w:val="0"/>
          <w:numId w:val="11"/>
        </w:numPr>
        <w:rPr>
          <w:b/>
        </w:rPr>
      </w:pPr>
      <w:r w:rsidRPr="034F975A">
        <w:t xml:space="preserve">Whether respondents can be grouped into separate clusters of similar characteristics, be </w:t>
      </w:r>
      <w:r w:rsidR="00D35AF2" w:rsidRPr="034F975A">
        <w:t>labelled,</w:t>
      </w:r>
      <w:r w:rsidRPr="034F975A">
        <w:t xml:space="preserve"> and studied deeper. In general, to bring out insights in lines with the research paper on Community demographics and access to health care among U.S. Hispanics [4] which talks about how characteristics such as language and nativity also play a key role in access to health care among United States Hispanics</w:t>
      </w:r>
      <w:r w:rsidRPr="034F975A">
        <w:rPr>
          <w:b/>
        </w:rPr>
        <w:t> </w:t>
      </w:r>
    </w:p>
    <w:p w14:paraId="7D6552D1" w14:textId="584F6D94" w:rsidR="00A21463" w:rsidRPr="00E156B4" w:rsidRDefault="00A21463" w:rsidP="00646469">
      <w:pPr>
        <w:numPr>
          <w:ilvl w:val="0"/>
          <w:numId w:val="11"/>
        </w:numPr>
        <w:rPr>
          <w:b/>
        </w:rPr>
      </w:pPr>
      <w:r w:rsidRPr="034F975A">
        <w:t>Predict a respondent's hospital utilization status and their health insurance status using their demographics information. If we can predict with good accuracy this would allow us to target people with no insurance and get them covered</w:t>
      </w:r>
      <w:r w:rsidR="52C92D19" w:rsidRPr="034F975A">
        <w:t>.</w:t>
      </w:r>
    </w:p>
    <w:p w14:paraId="33271516" w14:textId="77777777" w:rsidR="00A21463" w:rsidRPr="00E156B4" w:rsidRDefault="00A21463" w:rsidP="00646469">
      <w:pPr>
        <w:numPr>
          <w:ilvl w:val="0"/>
          <w:numId w:val="11"/>
        </w:numPr>
        <w:rPr>
          <w:b/>
        </w:rPr>
      </w:pPr>
      <w:r w:rsidRPr="034F975A">
        <w:t>Understand the demographic factors which have a significant impact in determining their health insurance status and health care utilization levels. Try to understand deeper why certain factors affect more and if we can identify any incorrect notions in society using these factors.</w:t>
      </w:r>
      <w:r w:rsidRPr="034F975A">
        <w:rPr>
          <w:b/>
        </w:rPr>
        <w:t> </w:t>
      </w:r>
    </w:p>
    <w:p w14:paraId="2905F037" w14:textId="77777777" w:rsidR="00A21463" w:rsidRPr="00E156B4" w:rsidRDefault="00A21463" w:rsidP="009D1F12">
      <w:pPr>
        <w:ind w:firstLine="0"/>
      </w:pPr>
    </w:p>
    <w:p w14:paraId="306EA0A1" w14:textId="229A40A6" w:rsidR="00FD29BA" w:rsidRPr="00E156B4" w:rsidRDefault="00FD29BA" w:rsidP="00FD29BA">
      <w:pPr>
        <w:pStyle w:val="heading20"/>
      </w:pPr>
      <w:r w:rsidRPr="034F975A">
        <w:t>Research Questions</w:t>
      </w:r>
    </w:p>
    <w:p w14:paraId="35F5C202" w14:textId="0985107D" w:rsidR="0033762E" w:rsidRPr="00E156B4" w:rsidRDefault="0033762E" w:rsidP="0033762E">
      <w:pPr>
        <w:ind w:firstLine="0"/>
      </w:pPr>
      <w:r w:rsidRPr="034F975A">
        <w:t xml:space="preserve">The research questions are </w:t>
      </w:r>
      <w:r w:rsidR="00664A71" w:rsidRPr="034F975A">
        <w:t>broken</w:t>
      </w:r>
      <w:r w:rsidRPr="034F975A">
        <w:t xml:space="preserve"> down </w:t>
      </w:r>
      <w:r w:rsidR="0006281C" w:rsidRPr="034F975A">
        <w:t>and hypothesized</w:t>
      </w:r>
      <w:r w:rsidR="00C45F21" w:rsidRPr="034F975A">
        <w:t xml:space="preserve">. The </w:t>
      </w:r>
      <w:r w:rsidR="00B34E78" w:rsidRPr="034F975A">
        <w:t>research questions are listed down</w:t>
      </w:r>
      <w:r w:rsidR="000C0E5F" w:rsidRPr="034F975A">
        <w:t xml:space="preserve"> below,</w:t>
      </w:r>
    </w:p>
    <w:p w14:paraId="5C2D9B01" w14:textId="77777777" w:rsidR="000C0E5F" w:rsidRPr="00E156B4" w:rsidRDefault="000C0E5F" w:rsidP="0033762E">
      <w:pPr>
        <w:ind w:firstLine="0"/>
      </w:pPr>
    </w:p>
    <w:p w14:paraId="1F150700" w14:textId="77777777" w:rsidR="00FD29BA" w:rsidRPr="00E156B4" w:rsidRDefault="00FD29BA" w:rsidP="00FD29BA">
      <w:pPr>
        <w:pStyle w:val="p1a"/>
      </w:pPr>
      <w:r w:rsidRPr="034F975A">
        <w:t>Null Hypothesis: </w:t>
      </w:r>
    </w:p>
    <w:p w14:paraId="04BA3B8F" w14:textId="77777777" w:rsidR="00FD29BA" w:rsidRPr="00E156B4" w:rsidRDefault="00FD29BA" w:rsidP="00FD29BA">
      <w:pPr>
        <w:pStyle w:val="p1a"/>
      </w:pPr>
      <w:r w:rsidRPr="034F975A">
        <w:t> </w:t>
      </w:r>
    </w:p>
    <w:p w14:paraId="778B8508" w14:textId="77777777" w:rsidR="00FD29BA" w:rsidRPr="00E156B4" w:rsidRDefault="00FD29BA" w:rsidP="00646469">
      <w:pPr>
        <w:pStyle w:val="p1a"/>
        <w:numPr>
          <w:ilvl w:val="0"/>
          <w:numId w:val="12"/>
        </w:numPr>
      </w:pPr>
      <w:r w:rsidRPr="034F975A">
        <w:t>There are no significant associations between health insurance and hospital utilization when compared across demographics for the survey respondents. The demographic factors of respondents do not affect their health insurance status and their health care utilization. We cannot accurately predict health insurance status and health care utilization levels with demographics information of the respondents. </w:t>
      </w:r>
    </w:p>
    <w:p w14:paraId="3E7B8AED" w14:textId="77777777" w:rsidR="00FD29BA" w:rsidRPr="00E156B4" w:rsidRDefault="00FD29BA" w:rsidP="00646469">
      <w:pPr>
        <w:pStyle w:val="p1a"/>
        <w:numPr>
          <w:ilvl w:val="0"/>
          <w:numId w:val="12"/>
        </w:numPr>
      </w:pPr>
      <w:r w:rsidRPr="034F975A">
        <w:t>There are no meaningful groups of clusters across the data that can be identified, and they do not vary much. For example, we do not find insightful clusters where it groups similar demographics together which have a similar relationship with health care utilization and insurance. This in turn does not provide any deeper insights into respondent characteristics </w:t>
      </w:r>
    </w:p>
    <w:p w14:paraId="248D8C3A" w14:textId="77777777" w:rsidR="00FD29BA" w:rsidRPr="00E156B4" w:rsidRDefault="00FD29BA" w:rsidP="00646469">
      <w:pPr>
        <w:pStyle w:val="p1a"/>
        <w:numPr>
          <w:ilvl w:val="0"/>
          <w:numId w:val="12"/>
        </w:numPr>
      </w:pPr>
      <w:r w:rsidRPr="034F975A">
        <w:t>No identifiable factors which have a significant impact on predicting health care utilization outcomes and health insurance status outcomes. We cannot find interesting patterns within the respondents' data based on specific factors. </w:t>
      </w:r>
    </w:p>
    <w:p w14:paraId="654956A6" w14:textId="77777777" w:rsidR="00FD29BA" w:rsidRPr="00E156B4" w:rsidRDefault="00FD29BA" w:rsidP="00FD29BA">
      <w:pPr>
        <w:pStyle w:val="p1a"/>
      </w:pPr>
      <w:r w:rsidRPr="034F975A">
        <w:t> </w:t>
      </w:r>
    </w:p>
    <w:p w14:paraId="498E0661" w14:textId="77777777" w:rsidR="00FD29BA" w:rsidRPr="00E156B4" w:rsidRDefault="00FD29BA" w:rsidP="00FD29BA">
      <w:pPr>
        <w:pStyle w:val="p1a"/>
      </w:pPr>
      <w:r w:rsidRPr="034F975A">
        <w:t>Alternate Hypothesis: </w:t>
      </w:r>
    </w:p>
    <w:p w14:paraId="68979C8A" w14:textId="77777777" w:rsidR="00FD29BA" w:rsidRPr="00E156B4" w:rsidRDefault="00FD29BA" w:rsidP="00FD29BA">
      <w:pPr>
        <w:pStyle w:val="p1a"/>
      </w:pPr>
      <w:r w:rsidRPr="034F975A">
        <w:t> </w:t>
      </w:r>
    </w:p>
    <w:p w14:paraId="1B5D4A27" w14:textId="77777777" w:rsidR="00FD29BA" w:rsidRPr="00E156B4" w:rsidRDefault="00FD29BA" w:rsidP="00646469">
      <w:pPr>
        <w:pStyle w:val="p1a"/>
        <w:numPr>
          <w:ilvl w:val="0"/>
          <w:numId w:val="13"/>
        </w:numPr>
      </w:pPr>
      <w:r w:rsidRPr="034F975A">
        <w:t>There is a significant association between health insurance and hospital utilization when compared across demographics for the survey respondents. The demographic factors of respondents affect their health insurance status and their health care utilization. We can accurately predict health insurance status and health care utilization levels with demographics information of the respondents. </w:t>
      </w:r>
    </w:p>
    <w:p w14:paraId="64F282D9" w14:textId="77777777" w:rsidR="00FD29BA" w:rsidRPr="00E156B4" w:rsidRDefault="00FD29BA" w:rsidP="00646469">
      <w:pPr>
        <w:pStyle w:val="p1a"/>
        <w:numPr>
          <w:ilvl w:val="0"/>
          <w:numId w:val="13"/>
        </w:numPr>
      </w:pPr>
      <w:r w:rsidRPr="034F975A">
        <w:t>There are meaningful groups of clusters across the data that can be identified, and they do vary. For example, we do find insightful clusters where it groups similar demographics together which have a similar relationship with health care utilization and insurance. This in turn provides deeper insights into respondent characteristics </w:t>
      </w:r>
    </w:p>
    <w:p w14:paraId="4692A004" w14:textId="77777777" w:rsidR="00FD29BA" w:rsidRPr="00E156B4" w:rsidRDefault="00FD29BA" w:rsidP="00646469">
      <w:pPr>
        <w:pStyle w:val="p1a"/>
        <w:numPr>
          <w:ilvl w:val="0"/>
          <w:numId w:val="13"/>
        </w:numPr>
      </w:pPr>
      <w:r w:rsidRPr="034F975A">
        <w:t>Identifiable factors have a significant impact on predicting health care utilization outcomes and health insurance status outcomes. We can find interesting patterns within the respondents' data based on specific factors. </w:t>
      </w:r>
    </w:p>
    <w:p w14:paraId="1D50663B" w14:textId="11909645" w:rsidR="00FD29BA" w:rsidRPr="00E156B4" w:rsidRDefault="00FD29BA" w:rsidP="009D1F12">
      <w:pPr>
        <w:ind w:firstLine="0"/>
      </w:pPr>
    </w:p>
    <w:p w14:paraId="1C133930" w14:textId="247C7B1C" w:rsidR="3728F41F" w:rsidRPr="00E156B4" w:rsidRDefault="00A21463" w:rsidP="007A34F6">
      <w:pPr>
        <w:pStyle w:val="heading10"/>
      </w:pPr>
      <w:r w:rsidRPr="034F975A">
        <w:rPr>
          <w:szCs w:val="24"/>
        </w:rPr>
        <w:t>Methodology</w:t>
      </w:r>
    </w:p>
    <w:p w14:paraId="4B5DE4FF" w14:textId="1D728A3B" w:rsidR="003D744D" w:rsidRPr="00E156B4" w:rsidRDefault="003D744D" w:rsidP="003D744D">
      <w:pPr>
        <w:pStyle w:val="heading20"/>
      </w:pPr>
      <w:r w:rsidRPr="034F975A">
        <w:t>Type of study</w:t>
      </w:r>
    </w:p>
    <w:p w14:paraId="41C2059B" w14:textId="6440B90B" w:rsidR="003D744D" w:rsidRPr="00E156B4" w:rsidRDefault="68C9278E" w:rsidP="00DF497F">
      <w:pPr>
        <w:ind w:firstLine="0"/>
        <w:rPr>
          <w:color w:val="000000"/>
          <w:shd w:val="clear" w:color="auto" w:fill="FFFFFF"/>
        </w:rPr>
      </w:pPr>
      <w:r w:rsidRPr="034F975A">
        <w:rPr>
          <w:rStyle w:val="normaltextrun"/>
          <w:color w:val="000000"/>
          <w:shd w:val="clear" w:color="auto" w:fill="FFFFFF"/>
        </w:rPr>
        <w:t>The type of study</w:t>
      </w:r>
      <w:r w:rsidR="430AA8D6" w:rsidRPr="034F975A">
        <w:rPr>
          <w:rStyle w:val="normaltextrun"/>
          <w:color w:val="000000"/>
          <w:shd w:val="clear" w:color="auto" w:fill="FFFFFF"/>
        </w:rPr>
        <w:t xml:space="preserve"> </w:t>
      </w:r>
      <w:r w:rsidRPr="034F975A">
        <w:rPr>
          <w:rStyle w:val="normaltextrun"/>
          <w:color w:val="000000"/>
          <w:shd w:val="clear" w:color="auto" w:fill="FFFFFF"/>
        </w:rPr>
        <w:t xml:space="preserve">undertaken </w:t>
      </w:r>
      <w:r w:rsidR="667D9F17" w:rsidRPr="034F975A">
        <w:rPr>
          <w:rStyle w:val="normaltextrun"/>
          <w:color w:val="000000"/>
          <w:shd w:val="clear" w:color="auto" w:fill="FFFFFF"/>
        </w:rPr>
        <w:t>in</w:t>
      </w:r>
      <w:r w:rsidR="430AA8D6" w:rsidRPr="034F975A">
        <w:rPr>
          <w:rStyle w:val="normaltextrun"/>
          <w:color w:val="000000"/>
          <w:shd w:val="clear" w:color="auto" w:fill="FFFFFF"/>
        </w:rPr>
        <w:t xml:space="preserve"> the project are </w:t>
      </w:r>
      <w:r w:rsidR="0695D906" w:rsidRPr="034F975A">
        <w:rPr>
          <w:rStyle w:val="normaltextrun"/>
          <w:color w:val="000000"/>
          <w:shd w:val="clear" w:color="auto" w:fill="FFFFFF"/>
        </w:rPr>
        <w:t xml:space="preserve">Qualitative and Quantitative </w:t>
      </w:r>
      <w:r w:rsidR="430AA8D6" w:rsidRPr="034F975A">
        <w:rPr>
          <w:rStyle w:val="normaltextrun"/>
          <w:color w:val="000000"/>
          <w:shd w:val="clear" w:color="auto" w:fill="FFFFFF"/>
        </w:rPr>
        <w:t>in nature</w:t>
      </w:r>
      <w:r w:rsidR="35E4B773" w:rsidRPr="034F975A">
        <w:rPr>
          <w:rStyle w:val="normaltextrun"/>
          <w:color w:val="000000"/>
          <w:shd w:val="clear" w:color="auto" w:fill="FFFFFF"/>
        </w:rPr>
        <w:t>.</w:t>
      </w:r>
      <w:r w:rsidR="0695D906" w:rsidRPr="034F975A">
        <w:rPr>
          <w:rStyle w:val="normaltextrun"/>
          <w:color w:val="000000"/>
          <w:shd w:val="clear" w:color="auto" w:fill="FFFFFF"/>
        </w:rPr>
        <w:t xml:space="preserve"> Descriptive and Inferential statistics</w:t>
      </w:r>
      <w:r w:rsidR="1D5AB10D" w:rsidRPr="034F975A">
        <w:rPr>
          <w:rStyle w:val="normaltextrun"/>
          <w:color w:val="000000"/>
          <w:shd w:val="clear" w:color="auto" w:fill="FFFFFF"/>
        </w:rPr>
        <w:t xml:space="preserve"> wherever necessary is employed</w:t>
      </w:r>
      <w:r w:rsidR="0695D906" w:rsidRPr="034F975A">
        <w:rPr>
          <w:rStyle w:val="normaltextrun"/>
          <w:color w:val="000000"/>
          <w:shd w:val="clear" w:color="auto" w:fill="FFFFFF"/>
        </w:rPr>
        <w:t>.</w:t>
      </w:r>
    </w:p>
    <w:p w14:paraId="29ABAD1A" w14:textId="77777777" w:rsidR="00F562C6" w:rsidRPr="00E156B4" w:rsidRDefault="245E53A5" w:rsidP="00F562C6">
      <w:pPr>
        <w:pStyle w:val="heading20"/>
      </w:pPr>
      <w:r w:rsidRPr="034F975A">
        <w:t>Project Steps</w:t>
      </w:r>
    </w:p>
    <w:p w14:paraId="23D150BE" w14:textId="70A276D5" w:rsidR="1F5A78E0" w:rsidRPr="00E156B4" w:rsidRDefault="001531BD" w:rsidP="00DF497F">
      <w:pPr>
        <w:ind w:firstLine="0"/>
        <w:rPr>
          <w:rStyle w:val="normaltextrun"/>
          <w:color w:val="000000" w:themeColor="text1"/>
        </w:rPr>
      </w:pPr>
      <w:r w:rsidRPr="034F975A">
        <w:rPr>
          <w:rStyle w:val="normaltextrun"/>
          <w:color w:val="000000" w:themeColor="text1"/>
        </w:rPr>
        <w:t>The main</w:t>
      </w:r>
      <w:r w:rsidR="4FFFF060" w:rsidRPr="034F975A">
        <w:rPr>
          <w:rStyle w:val="normaltextrun"/>
          <w:color w:val="000000" w:themeColor="text1"/>
        </w:rPr>
        <w:t xml:space="preserve"> objective</w:t>
      </w:r>
      <w:r w:rsidRPr="034F975A">
        <w:rPr>
          <w:rStyle w:val="normaltextrun"/>
          <w:color w:val="000000" w:themeColor="text1"/>
        </w:rPr>
        <w:t xml:space="preserve"> of the project</w:t>
      </w:r>
      <w:r w:rsidR="4FFFF060" w:rsidRPr="034F975A">
        <w:rPr>
          <w:rStyle w:val="normaltextrun"/>
          <w:color w:val="000000" w:themeColor="text1"/>
        </w:rPr>
        <w:t xml:space="preserve"> is to </w:t>
      </w:r>
      <w:r w:rsidR="00FF22F0" w:rsidRPr="034F975A">
        <w:rPr>
          <w:rStyle w:val="normaltextrun"/>
          <w:color w:val="000000" w:themeColor="text1"/>
        </w:rPr>
        <w:t xml:space="preserve">perform a comparative study </w:t>
      </w:r>
      <w:r w:rsidR="00AE23E8" w:rsidRPr="034F975A">
        <w:rPr>
          <w:rStyle w:val="normaltextrun"/>
          <w:color w:val="000000" w:themeColor="text1"/>
        </w:rPr>
        <w:t>between</w:t>
      </w:r>
      <w:r w:rsidR="4FFFF060" w:rsidRPr="034F975A">
        <w:rPr>
          <w:rStyle w:val="normaltextrun"/>
          <w:color w:val="000000" w:themeColor="text1"/>
        </w:rPr>
        <w:t xml:space="preserve"> factors like </w:t>
      </w:r>
      <w:r w:rsidR="00F717A0" w:rsidRPr="034F975A">
        <w:rPr>
          <w:rStyle w:val="normaltextrun"/>
          <w:color w:val="000000" w:themeColor="text1"/>
        </w:rPr>
        <w:t xml:space="preserve">people </w:t>
      </w:r>
      <w:r w:rsidR="4FFFF060" w:rsidRPr="034F975A">
        <w:rPr>
          <w:rStyle w:val="normaltextrun"/>
          <w:color w:val="000000" w:themeColor="text1"/>
        </w:rPr>
        <w:t>demographics, health insurance</w:t>
      </w:r>
      <w:r w:rsidR="00F717A0" w:rsidRPr="034F975A">
        <w:rPr>
          <w:rStyle w:val="normaltextrun"/>
          <w:color w:val="000000" w:themeColor="text1"/>
        </w:rPr>
        <w:t xml:space="preserve"> coverage</w:t>
      </w:r>
      <w:r w:rsidR="4FFFF060" w:rsidRPr="034F975A">
        <w:rPr>
          <w:rStyle w:val="normaltextrun"/>
          <w:color w:val="000000" w:themeColor="text1"/>
        </w:rPr>
        <w:t>, and hospital utilization</w:t>
      </w:r>
      <w:r w:rsidR="00F717A0" w:rsidRPr="034F975A">
        <w:rPr>
          <w:rStyle w:val="normaltextrun"/>
          <w:color w:val="000000" w:themeColor="text1"/>
        </w:rPr>
        <w:t xml:space="preserve"> levels</w:t>
      </w:r>
      <w:r w:rsidR="003D799D" w:rsidRPr="034F975A">
        <w:rPr>
          <w:rStyle w:val="normaltextrun"/>
          <w:color w:val="000000" w:themeColor="text1"/>
        </w:rPr>
        <w:t xml:space="preserve"> </w:t>
      </w:r>
      <w:r w:rsidR="00BC6F68" w:rsidRPr="034F975A">
        <w:rPr>
          <w:rStyle w:val="normaltextrun"/>
          <w:color w:val="000000" w:themeColor="text1"/>
        </w:rPr>
        <w:t>using</w:t>
      </w:r>
      <w:r w:rsidR="003D799D" w:rsidRPr="034F975A">
        <w:rPr>
          <w:rStyle w:val="normaltextrun"/>
          <w:color w:val="000000" w:themeColor="text1"/>
        </w:rPr>
        <w:t xml:space="preserve"> survey </w:t>
      </w:r>
      <w:r w:rsidR="00380028" w:rsidRPr="034F975A">
        <w:rPr>
          <w:rStyle w:val="normaltextrun"/>
          <w:color w:val="000000" w:themeColor="text1"/>
        </w:rPr>
        <w:t>respondents’</w:t>
      </w:r>
      <w:r w:rsidR="00BC6F68" w:rsidRPr="034F975A">
        <w:rPr>
          <w:rStyle w:val="normaltextrun"/>
          <w:color w:val="000000" w:themeColor="text1"/>
        </w:rPr>
        <w:t xml:space="preserve"> data. We employ</w:t>
      </w:r>
      <w:r w:rsidR="4FFFF060" w:rsidRPr="034F975A">
        <w:rPr>
          <w:rStyle w:val="normaltextrun"/>
          <w:color w:val="000000" w:themeColor="text1"/>
        </w:rPr>
        <w:t xml:space="preserve"> </w:t>
      </w:r>
      <w:r w:rsidR="008250FD" w:rsidRPr="034F975A">
        <w:rPr>
          <w:rStyle w:val="normaltextrun"/>
          <w:color w:val="000000" w:themeColor="text1"/>
        </w:rPr>
        <w:t>tools</w:t>
      </w:r>
      <w:r w:rsidR="4FFFF060" w:rsidRPr="034F975A">
        <w:rPr>
          <w:rStyle w:val="normaltextrun"/>
          <w:color w:val="000000" w:themeColor="text1"/>
        </w:rPr>
        <w:t xml:space="preserve"> like Python</w:t>
      </w:r>
      <w:r w:rsidR="008250FD" w:rsidRPr="034F975A">
        <w:rPr>
          <w:rStyle w:val="normaltextrun"/>
          <w:color w:val="000000" w:themeColor="text1"/>
        </w:rPr>
        <w:t xml:space="preserve">, </w:t>
      </w:r>
      <w:r w:rsidR="4FFFF060" w:rsidRPr="034F975A">
        <w:rPr>
          <w:rStyle w:val="normaltextrun"/>
          <w:color w:val="000000" w:themeColor="text1"/>
        </w:rPr>
        <w:t>SQL</w:t>
      </w:r>
      <w:r w:rsidR="005D7722" w:rsidRPr="034F975A">
        <w:rPr>
          <w:rStyle w:val="normaltextrun"/>
          <w:color w:val="000000" w:themeColor="text1"/>
        </w:rPr>
        <w:t xml:space="preserve"> and techniques for data analysis, </w:t>
      </w:r>
      <w:r w:rsidR="008042D0" w:rsidRPr="034F975A">
        <w:rPr>
          <w:rStyle w:val="normaltextrun"/>
          <w:color w:val="000000" w:themeColor="text1"/>
        </w:rPr>
        <w:t>visualization,</w:t>
      </w:r>
      <w:r w:rsidR="005D7722" w:rsidRPr="034F975A">
        <w:rPr>
          <w:rStyle w:val="normaltextrun"/>
          <w:color w:val="000000" w:themeColor="text1"/>
        </w:rPr>
        <w:t xml:space="preserve"> and machine learning.</w:t>
      </w:r>
    </w:p>
    <w:p w14:paraId="721363BC" w14:textId="70A276D5" w:rsidR="00AD29EC" w:rsidRDefault="00AD29EC" w:rsidP="00DF497F">
      <w:pPr>
        <w:ind w:firstLine="0"/>
        <w:rPr>
          <w:rStyle w:val="normaltextrun"/>
          <w:color w:val="000000" w:themeColor="text1"/>
        </w:rPr>
      </w:pPr>
    </w:p>
    <w:p w14:paraId="3B4DB7E7" w14:textId="70A276D5" w:rsidR="00AD29EC" w:rsidRPr="00E156B4" w:rsidRDefault="00AD29EC" w:rsidP="00DF497F">
      <w:pPr>
        <w:ind w:firstLine="0"/>
        <w:rPr>
          <w:rStyle w:val="normaltextrun"/>
          <w:color w:val="000000" w:themeColor="text1"/>
        </w:rPr>
      </w:pPr>
    </w:p>
    <w:p w14:paraId="2503345A" w14:textId="2D53C142" w:rsidR="1F5A78E0" w:rsidRPr="00E156B4" w:rsidRDefault="4FFFF060" w:rsidP="2A3D8996">
      <w:pPr>
        <w:rPr>
          <w:rStyle w:val="normaltextrun"/>
          <w:color w:val="000000" w:themeColor="text1"/>
        </w:rPr>
      </w:pPr>
      <w:r w:rsidRPr="034F975A">
        <w:rPr>
          <w:rStyle w:val="normaltextrun"/>
          <w:color w:val="000000" w:themeColor="text1"/>
        </w:rPr>
        <w:t>The methodology of our project involves:</w:t>
      </w:r>
    </w:p>
    <w:p w14:paraId="418B1E5C" w14:textId="023B6426" w:rsidR="1F5A78E0"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Data Collection</w:t>
      </w:r>
    </w:p>
    <w:p w14:paraId="66C9BA99" w14:textId="3B7DC9C4" w:rsidR="1F5A78E0"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Data Extraction</w:t>
      </w:r>
    </w:p>
    <w:p w14:paraId="66D3907C" w14:textId="63B23460" w:rsidR="1F5A78E0"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Data Cleaning</w:t>
      </w:r>
    </w:p>
    <w:p w14:paraId="1F66D855" w14:textId="682DDAB5" w:rsidR="1F5A78E0" w:rsidRPr="00E156B4" w:rsidRDefault="669EAC3F" w:rsidP="00646469">
      <w:pPr>
        <w:pStyle w:val="ListParagraph"/>
        <w:numPr>
          <w:ilvl w:val="0"/>
          <w:numId w:val="21"/>
        </w:numPr>
        <w:rPr>
          <w:rStyle w:val="normaltextrun"/>
          <w:color w:val="000000" w:themeColor="text1"/>
        </w:rPr>
      </w:pPr>
      <w:r w:rsidRPr="034F975A">
        <w:rPr>
          <w:rStyle w:val="normaltextrun"/>
          <w:color w:val="000000" w:themeColor="text1"/>
        </w:rPr>
        <w:t>D</w:t>
      </w:r>
      <w:r w:rsidR="4FFFF060" w:rsidRPr="034F975A">
        <w:rPr>
          <w:rStyle w:val="normaltextrun"/>
          <w:color w:val="000000" w:themeColor="text1"/>
        </w:rPr>
        <w:t>ata Merging</w:t>
      </w:r>
    </w:p>
    <w:p w14:paraId="62C6E498" w14:textId="27C17EEA" w:rsidR="1F5A78E0"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Exploratory Data Analysis</w:t>
      </w:r>
    </w:p>
    <w:p w14:paraId="6DD01B1D" w14:textId="1D1644A9" w:rsidR="1F5A78E0"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Data Clustering</w:t>
      </w:r>
    </w:p>
    <w:p w14:paraId="25D1FA3A" w14:textId="0CB6D939" w:rsidR="00F562C6" w:rsidRPr="00E156B4" w:rsidRDefault="4FFFF060" w:rsidP="00646469">
      <w:pPr>
        <w:pStyle w:val="ListParagraph"/>
        <w:numPr>
          <w:ilvl w:val="0"/>
          <w:numId w:val="21"/>
        </w:numPr>
        <w:rPr>
          <w:rStyle w:val="normaltextrun"/>
          <w:color w:val="000000" w:themeColor="text1"/>
        </w:rPr>
      </w:pPr>
      <w:r w:rsidRPr="034F975A">
        <w:rPr>
          <w:rStyle w:val="normaltextrun"/>
          <w:color w:val="000000" w:themeColor="text1"/>
        </w:rPr>
        <w:t>Predictive Modeling</w:t>
      </w:r>
    </w:p>
    <w:p w14:paraId="45C71F62" w14:textId="77777777" w:rsidR="004637CD" w:rsidRPr="00E156B4" w:rsidRDefault="004637CD" w:rsidP="004637CD">
      <w:pPr>
        <w:ind w:firstLine="0"/>
        <w:rPr>
          <w:color w:val="000000" w:themeColor="text1"/>
        </w:rPr>
      </w:pPr>
    </w:p>
    <w:p w14:paraId="2708AEF1" w14:textId="335E20F7" w:rsidR="004637CD" w:rsidRPr="00E156B4" w:rsidRDefault="004637CD" w:rsidP="004637CD">
      <w:pPr>
        <w:pStyle w:val="heading20"/>
      </w:pPr>
      <w:r w:rsidRPr="034F975A">
        <w:t>End T</w:t>
      </w:r>
      <w:r w:rsidR="00FE113E" w:rsidRPr="034F975A">
        <w:t>o End Project Flow</w:t>
      </w:r>
    </w:p>
    <w:p w14:paraId="6B60054F" w14:textId="335E20F7" w:rsidR="00594EDB" w:rsidRPr="00E156B4" w:rsidRDefault="00594EDB" w:rsidP="00594EDB"/>
    <w:p w14:paraId="0E816C84" w14:textId="137E16B0" w:rsidR="00594EDB" w:rsidRPr="00E156B4" w:rsidRDefault="00594EDB" w:rsidP="00594EDB">
      <w:r w:rsidRPr="034F975A">
        <w:t>We depict the end</w:t>
      </w:r>
      <w:r w:rsidR="00A053FD" w:rsidRPr="034F975A">
        <w:t>-</w:t>
      </w:r>
      <w:r w:rsidRPr="034F975A">
        <w:t>to</w:t>
      </w:r>
      <w:r w:rsidR="00A053FD" w:rsidRPr="034F975A">
        <w:t>-</w:t>
      </w:r>
      <w:r w:rsidRPr="034F975A">
        <w:t>end project workflow through the following flow chart.</w:t>
      </w:r>
      <w:r w:rsidR="00C32D80" w:rsidRPr="034F975A">
        <w:t xml:space="preserve"> We use</w:t>
      </w:r>
      <w:r w:rsidR="003E108C" w:rsidRPr="034F975A">
        <w:t xml:space="preserve"> Python and MySQL database through the project. MySQL database forms the main storage component of the project.</w:t>
      </w:r>
      <w:r w:rsidR="00596A52" w:rsidRPr="034F975A">
        <w:t xml:space="preserve"> In each step</w:t>
      </w:r>
      <w:r w:rsidR="00760982" w:rsidRPr="034F975A">
        <w:t xml:space="preserve"> (notebook) we download the data from MySQL database and after performing the required operations we upload the data back to MySQL database</w:t>
      </w:r>
      <w:r w:rsidR="7BCFFDE6">
        <w:t>.</w:t>
      </w:r>
    </w:p>
    <w:p w14:paraId="32AD9D4D" w14:textId="335E20F7" w:rsidR="00BD46B1" w:rsidRPr="00E156B4" w:rsidRDefault="00BD46B1" w:rsidP="00BD46B1">
      <w:pPr>
        <w:ind w:firstLine="0"/>
      </w:pPr>
    </w:p>
    <w:p w14:paraId="1071DBF0" w14:textId="387C8CED" w:rsidR="00C139BF" w:rsidRPr="00E156B4" w:rsidRDefault="002B1563" w:rsidP="00C139BF">
      <w:r>
        <w:rPr>
          <w:noProof/>
        </w:rPr>
        <w:drawing>
          <wp:inline distT="0" distB="0" distL="0" distR="0" wp14:anchorId="3545A4B1" wp14:editId="15469B87">
            <wp:extent cx="4357869" cy="2331720"/>
            <wp:effectExtent l="0" t="0" r="5080" b="0"/>
            <wp:docPr id="1498396215" name="Picture 1498396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396215"/>
                    <pic:cNvPicPr/>
                  </pic:nvPicPr>
                  <pic:blipFill>
                    <a:blip r:embed="rId12">
                      <a:extLst>
                        <a:ext uri="{28A0092B-C50C-407E-A947-70E740481C1C}">
                          <a14:useLocalDpi xmlns:a14="http://schemas.microsoft.com/office/drawing/2010/main" val="0"/>
                        </a:ext>
                      </a:extLst>
                    </a:blip>
                    <a:stretch>
                      <a:fillRect/>
                    </a:stretch>
                  </pic:blipFill>
                  <pic:spPr>
                    <a:xfrm>
                      <a:off x="0" y="0"/>
                      <a:ext cx="4357869" cy="2331720"/>
                    </a:xfrm>
                    <a:prstGeom prst="rect">
                      <a:avLst/>
                    </a:prstGeom>
                  </pic:spPr>
                </pic:pic>
              </a:graphicData>
            </a:graphic>
          </wp:inline>
        </w:drawing>
      </w:r>
    </w:p>
    <w:p w14:paraId="2DFF495B" w14:textId="555132C5" w:rsidR="33B0FCF4" w:rsidRPr="00E156B4" w:rsidRDefault="00F74361" w:rsidP="007A04FF">
      <w:pPr>
        <w:pStyle w:val="heading20"/>
      </w:pPr>
      <w:r w:rsidRPr="034F975A">
        <w:t>Planned</w:t>
      </w:r>
      <w:r w:rsidR="73BDE927" w:rsidRPr="034F975A">
        <w:t xml:space="preserve"> Team Members and Responsibilities</w:t>
      </w:r>
    </w:p>
    <w:p w14:paraId="7203A17C" w14:textId="63389CFA" w:rsidR="51A6652A" w:rsidRPr="00E156B4" w:rsidRDefault="4064FA64" w:rsidP="2A3D8996">
      <w:pPr>
        <w:spacing w:line="257" w:lineRule="auto"/>
      </w:pPr>
      <w:r w:rsidRPr="034F975A">
        <w:t xml:space="preserve">Our team members come from </w:t>
      </w:r>
      <w:r w:rsidR="00093CD4" w:rsidRPr="034F975A">
        <w:t>Health Informatics</w:t>
      </w:r>
      <w:r w:rsidR="00741F41" w:rsidRPr="034F975A">
        <w:t xml:space="preserve"> and </w:t>
      </w:r>
      <w:bookmarkStart w:id="2" w:name="_Int_fyKWz3GI"/>
      <w:r w:rsidR="00741F41" w:rsidRPr="034F975A">
        <w:t>Applied</w:t>
      </w:r>
      <w:bookmarkEnd w:id="2"/>
      <w:r w:rsidR="00741F41" w:rsidRPr="034F975A">
        <w:t xml:space="preserve"> Data Science backgrounds</w:t>
      </w:r>
      <w:r w:rsidRPr="034F975A">
        <w:t xml:space="preserve">. </w:t>
      </w:r>
      <w:r w:rsidR="18505C07" w:rsidRPr="034F975A">
        <w:t xml:space="preserve">The table below illustrates the list of team members </w:t>
      </w:r>
      <w:r w:rsidR="003404E1" w:rsidRPr="034F975A">
        <w:rPr>
          <w:sz w:val="22"/>
          <w:szCs w:val="22"/>
        </w:rPr>
        <w:t>at the start of</w:t>
      </w:r>
      <w:r w:rsidR="003404E1" w:rsidRPr="034F975A">
        <w:t xml:space="preserve"> the project and the </w:t>
      </w:r>
      <w:r w:rsidR="003404E1" w:rsidRPr="034F975A">
        <w:rPr>
          <w:sz w:val="22"/>
          <w:szCs w:val="22"/>
        </w:rPr>
        <w:t xml:space="preserve">planned </w:t>
      </w:r>
      <w:r w:rsidR="006A5B98" w:rsidRPr="034F975A">
        <w:rPr>
          <w:sz w:val="22"/>
          <w:szCs w:val="22"/>
        </w:rPr>
        <w:t>responsibilities</w:t>
      </w:r>
      <w:r w:rsidR="18505C07" w:rsidRPr="034F975A">
        <w:t>.</w:t>
      </w:r>
    </w:p>
    <w:p w14:paraId="4E7867E9" w14:textId="70A276D5" w:rsidR="21CFBA46" w:rsidRPr="00E156B4" w:rsidRDefault="21CFBA46" w:rsidP="2A3D8996"/>
    <w:p w14:paraId="008DCA04" w14:textId="70A276D5" w:rsidR="00AD29EC" w:rsidRDefault="00AD29EC" w:rsidP="2A3D8996"/>
    <w:p w14:paraId="392D8FE1" w14:textId="70A276D5" w:rsidR="00AD29EC" w:rsidRPr="00E156B4" w:rsidRDefault="00AD29EC" w:rsidP="2A3D8996"/>
    <w:tbl>
      <w:tblPr>
        <w:tblStyle w:val="GridTable1Light"/>
        <w:tblW w:w="0" w:type="auto"/>
        <w:tblLayout w:type="fixed"/>
        <w:tblLook w:val="04A0" w:firstRow="1" w:lastRow="0" w:firstColumn="1" w:lastColumn="0" w:noHBand="0" w:noVBand="1"/>
      </w:tblPr>
      <w:tblGrid>
        <w:gridCol w:w="2305"/>
        <w:gridCol w:w="2305"/>
        <w:gridCol w:w="2424"/>
      </w:tblGrid>
      <w:tr w:rsidR="21CFBA46" w:rsidRPr="00E156B4" w14:paraId="714A9B7F" w14:textId="77777777" w:rsidTr="5D2F0223">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7110E4EC" w14:textId="1F992E62" w:rsidR="21CFBA46" w:rsidRPr="00E156B4" w:rsidRDefault="206A7DBA" w:rsidP="2A3D8996">
            <w:pPr>
              <w:rPr>
                <w:color w:val="000000" w:themeColor="text1"/>
              </w:rPr>
            </w:pPr>
            <w:r w:rsidRPr="034F975A">
              <w:rPr>
                <w:color w:val="000000" w:themeColor="text1"/>
              </w:rPr>
              <w:t xml:space="preserve">          </w:t>
            </w:r>
          </w:p>
          <w:p w14:paraId="25050FEC" w14:textId="2B99BB75" w:rsidR="21CFBA46" w:rsidRPr="00E156B4" w:rsidRDefault="206A7DBA" w:rsidP="2A3D8996">
            <w:pPr>
              <w:rPr>
                <w:color w:val="000000" w:themeColor="text1"/>
              </w:rPr>
            </w:pPr>
            <w:r w:rsidRPr="034F975A">
              <w:rPr>
                <w:color w:val="000000" w:themeColor="text1"/>
              </w:rPr>
              <w:t xml:space="preserve">          Name</w:t>
            </w:r>
          </w:p>
        </w:tc>
        <w:tc>
          <w:tcPr>
            <w:tcW w:w="2305"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6B6F2503" w14:textId="184ADD36"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pPr>
            <w:r w:rsidRPr="034F975A">
              <w:t xml:space="preserve"> </w:t>
            </w:r>
          </w:p>
          <w:p w14:paraId="0FF8AB0A" w14:textId="3D724201"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rPr>
                <w:color w:val="000000" w:themeColor="text1"/>
              </w:rPr>
            </w:pPr>
            <w:r w:rsidRPr="034F975A">
              <w:rPr>
                <w:color w:val="000000" w:themeColor="text1"/>
              </w:rPr>
              <w:t>Background</w:t>
            </w:r>
          </w:p>
        </w:tc>
        <w:tc>
          <w:tcPr>
            <w:tcW w:w="2424"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2CACB3E9" w14:textId="67AF0E56"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pPr>
            <w:r w:rsidRPr="034F975A">
              <w:t xml:space="preserve"> </w:t>
            </w:r>
          </w:p>
          <w:p w14:paraId="1DB09BCD" w14:textId="735F3778"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rPr>
                <w:color w:val="000000" w:themeColor="text1"/>
              </w:rPr>
            </w:pPr>
            <w:r w:rsidRPr="034F975A">
              <w:rPr>
                <w:color w:val="000000" w:themeColor="text1"/>
              </w:rPr>
              <w:t>Responsibilities</w:t>
            </w:r>
          </w:p>
        </w:tc>
      </w:tr>
      <w:tr w:rsidR="21CFBA46" w:rsidRPr="00E156B4" w14:paraId="1358EF09" w14:textId="77777777" w:rsidTr="5D2F0223">
        <w:tc>
          <w:tcPr>
            <w:cnfStyle w:val="001000000000" w:firstRow="0" w:lastRow="0" w:firstColumn="1" w:lastColumn="0" w:oddVBand="0" w:evenVBand="0" w:oddHBand="0" w:evenHBand="0" w:firstRowFirstColumn="0" w:firstRowLastColumn="0" w:lastRowFirstColumn="0" w:lastRowLastColumn="0"/>
            <w:tcW w:w="2305" w:type="dxa"/>
            <w:tcBorders>
              <w:top w:val="single" w:sz="12" w:space="0" w:color="666666"/>
              <w:left w:val="single" w:sz="8" w:space="0" w:color="999999"/>
              <w:bottom w:val="single" w:sz="8" w:space="0" w:color="999999"/>
              <w:right w:val="single" w:sz="8" w:space="0" w:color="999999"/>
            </w:tcBorders>
          </w:tcPr>
          <w:p w14:paraId="27074905" w14:textId="13D7B013" w:rsidR="21CFBA46" w:rsidRPr="00E156B4" w:rsidRDefault="206A7DBA" w:rsidP="2A3D8996">
            <w:pPr>
              <w:ind w:firstLine="0"/>
              <w:rPr>
                <w:b w:val="0"/>
              </w:rPr>
            </w:pPr>
            <w:r w:rsidRPr="034F975A">
              <w:rPr>
                <w:b w:val="0"/>
              </w:rPr>
              <w:t>Navachandu Nadella</w:t>
            </w:r>
          </w:p>
        </w:tc>
        <w:tc>
          <w:tcPr>
            <w:tcW w:w="2305" w:type="dxa"/>
            <w:tcBorders>
              <w:top w:val="single" w:sz="12" w:space="0" w:color="666666"/>
              <w:left w:val="single" w:sz="8" w:space="0" w:color="999999"/>
              <w:bottom w:val="single" w:sz="8" w:space="0" w:color="999999"/>
              <w:right w:val="single" w:sz="8" w:space="0" w:color="999999"/>
            </w:tcBorders>
          </w:tcPr>
          <w:p w14:paraId="5C5151E6" w14:textId="168BE78E" w:rsidR="21CFBA46" w:rsidRPr="00E156B4" w:rsidRDefault="5A958E9B"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Dental Surgery</w:t>
            </w:r>
            <w:r w:rsidR="453E28B0" w:rsidRPr="034F975A">
              <w:t xml:space="preserve"> , Experience in Pytho</w:t>
            </w:r>
            <w:r w:rsidR="3C215CAF" w:rsidRPr="034F975A">
              <w:t xml:space="preserve">n and </w:t>
            </w:r>
            <w:r w:rsidR="453E28B0" w:rsidRPr="034F975A">
              <w:t xml:space="preserve">SQL </w:t>
            </w:r>
            <w:r w:rsidR="24909B49" w:rsidRPr="034F975A">
              <w:t>intermediate level</w:t>
            </w:r>
          </w:p>
        </w:tc>
        <w:tc>
          <w:tcPr>
            <w:tcW w:w="2424" w:type="dxa"/>
            <w:tcBorders>
              <w:top w:val="single" w:sz="12" w:space="0" w:color="666666"/>
              <w:left w:val="single" w:sz="8" w:space="0" w:color="999999"/>
              <w:bottom w:val="single" w:sz="8" w:space="0" w:color="999999"/>
              <w:right w:val="single" w:sz="8" w:space="0" w:color="999999"/>
            </w:tcBorders>
          </w:tcPr>
          <w:p w14:paraId="22C5AB6B" w14:textId="1F266B42"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Data Collection and Cleaning,</w:t>
            </w:r>
            <w:r w:rsidR="309AAF9E" w:rsidRPr="034F975A">
              <w:t xml:space="preserve"> </w:t>
            </w:r>
            <w:r w:rsidRPr="034F975A">
              <w:t xml:space="preserve">Project </w:t>
            </w:r>
            <w:r w:rsidR="1F634041" w:rsidRPr="034F975A">
              <w:t>Presentation</w:t>
            </w:r>
          </w:p>
        </w:tc>
      </w:tr>
      <w:tr w:rsidR="21CFBA46" w:rsidRPr="00E156B4" w14:paraId="6B409712" w14:textId="77777777" w:rsidTr="5D2F0223">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285C7B8C" w14:textId="37095BD9" w:rsidR="21CFBA46" w:rsidRPr="00E156B4" w:rsidRDefault="206A7DBA" w:rsidP="2A3D8996">
            <w:pPr>
              <w:ind w:firstLine="0"/>
              <w:rPr>
                <w:b w:val="0"/>
              </w:rPr>
            </w:pPr>
            <w:r w:rsidRPr="034F975A">
              <w:rPr>
                <w:b w:val="0"/>
              </w:rPr>
              <w:t>Priyanka</w:t>
            </w:r>
            <w:r w:rsidR="2BE9C07D" w:rsidRPr="034F975A">
              <w:rPr>
                <w:b w:val="0"/>
              </w:rPr>
              <w:t xml:space="preserve"> </w:t>
            </w:r>
            <w:r w:rsidRPr="034F975A">
              <w:rPr>
                <w:b w:val="0"/>
              </w:rPr>
              <w:t>Chowdary Mandava</w:t>
            </w:r>
          </w:p>
        </w:tc>
        <w:tc>
          <w:tcPr>
            <w:tcW w:w="2305" w:type="dxa"/>
            <w:tcBorders>
              <w:top w:val="single" w:sz="8" w:space="0" w:color="999999"/>
              <w:left w:val="single" w:sz="8" w:space="0" w:color="999999"/>
              <w:bottom w:val="single" w:sz="8" w:space="0" w:color="999999"/>
              <w:right w:val="single" w:sz="8" w:space="0" w:color="999999"/>
            </w:tcBorders>
          </w:tcPr>
          <w:p w14:paraId="57E868FC" w14:textId="52E88640" w:rsidR="21CFBA46" w:rsidRPr="00E156B4" w:rsidRDefault="0330EBA4"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Medicine and Bachelor of Surgery</w:t>
            </w:r>
            <w:r w:rsidR="697D89C3" w:rsidRPr="034F975A">
              <w:t xml:space="preserve"> </w:t>
            </w:r>
            <w:r w:rsidRPr="034F975A">
              <w:t>(MBBS</w:t>
            </w:r>
            <w:r w:rsidR="3A044739" w:rsidRPr="034F975A">
              <w:t>)</w:t>
            </w:r>
            <w:r w:rsidR="231369C0" w:rsidRPr="034F975A">
              <w:t>, Basic experience in SQL and Python.</w:t>
            </w:r>
          </w:p>
        </w:tc>
        <w:tc>
          <w:tcPr>
            <w:tcW w:w="2424" w:type="dxa"/>
            <w:tcBorders>
              <w:top w:val="single" w:sz="8" w:space="0" w:color="999999"/>
              <w:left w:val="single" w:sz="8" w:space="0" w:color="999999"/>
              <w:bottom w:val="single" w:sz="8" w:space="0" w:color="999999"/>
              <w:right w:val="single" w:sz="8" w:space="0" w:color="999999"/>
            </w:tcBorders>
          </w:tcPr>
          <w:p w14:paraId="58445702" w14:textId="394AD56D"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Data Collection and Cleaning, Project Presentation</w:t>
            </w:r>
          </w:p>
        </w:tc>
      </w:tr>
      <w:tr w:rsidR="21CFBA46" w:rsidRPr="00E156B4" w14:paraId="05D70CFC" w14:textId="77777777" w:rsidTr="5D2F0223">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7CB5046C" w14:textId="796E022B" w:rsidR="21CFBA46" w:rsidRPr="00E156B4" w:rsidRDefault="206A7DBA" w:rsidP="2A3D8996">
            <w:pPr>
              <w:ind w:firstLine="0"/>
              <w:rPr>
                <w:b w:val="0"/>
              </w:rPr>
            </w:pPr>
            <w:r w:rsidRPr="034F975A">
              <w:rPr>
                <w:b w:val="0"/>
              </w:rPr>
              <w:t>Rohan Satya Isaac</w:t>
            </w:r>
          </w:p>
        </w:tc>
        <w:tc>
          <w:tcPr>
            <w:tcW w:w="2305" w:type="dxa"/>
            <w:tcBorders>
              <w:top w:val="single" w:sz="8" w:space="0" w:color="999999"/>
              <w:left w:val="single" w:sz="8" w:space="0" w:color="999999"/>
              <w:bottom w:val="single" w:sz="8" w:space="0" w:color="999999"/>
              <w:right w:val="single" w:sz="8" w:space="0" w:color="999999"/>
            </w:tcBorders>
          </w:tcPr>
          <w:p w14:paraId="1A718B6D" w14:textId="4E15E198"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Mechanical Engineering</w:t>
            </w:r>
            <w:r w:rsidR="0037278B" w:rsidRPr="034F975A">
              <w:t xml:space="preserve">, Python, R, </w:t>
            </w:r>
            <w:bookmarkStart w:id="3" w:name="_Int_73f84Uf9"/>
            <w:r w:rsidR="0037278B" w:rsidRPr="034F975A">
              <w:t>SQL</w:t>
            </w:r>
            <w:r w:rsidR="0DB14334" w:rsidRPr="034F975A">
              <w:t>,</w:t>
            </w:r>
            <w:bookmarkEnd w:id="3"/>
            <w:r w:rsidR="00BA49CF" w:rsidRPr="034F975A">
              <w:t xml:space="preserve"> and</w:t>
            </w:r>
            <w:r w:rsidR="0037278B" w:rsidRPr="034F975A">
              <w:t xml:space="preserve"> </w:t>
            </w:r>
            <w:r w:rsidR="00FE1F8F" w:rsidRPr="034F975A">
              <w:t>Machine Learning</w:t>
            </w:r>
            <w:r w:rsidR="00E9217A" w:rsidRPr="034F975A">
              <w:t xml:space="preserve"> Expertise</w:t>
            </w:r>
          </w:p>
        </w:tc>
        <w:tc>
          <w:tcPr>
            <w:tcW w:w="2424" w:type="dxa"/>
            <w:tcBorders>
              <w:top w:val="single" w:sz="8" w:space="0" w:color="999999"/>
              <w:left w:val="single" w:sz="8" w:space="0" w:color="999999"/>
              <w:bottom w:val="single" w:sz="8" w:space="0" w:color="999999"/>
              <w:right w:val="single" w:sz="8" w:space="0" w:color="999999"/>
            </w:tcBorders>
          </w:tcPr>
          <w:p w14:paraId="65A2EF64" w14:textId="14ABB208" w:rsidR="0059D8A3" w:rsidRPr="00E156B4" w:rsidRDefault="52E34522" w:rsidP="2A3D8996">
            <w:pPr>
              <w:ind w:firstLine="0"/>
              <w:cnfStyle w:val="000000000000" w:firstRow="0" w:lastRow="0" w:firstColumn="0" w:lastColumn="0" w:oddVBand="0" w:evenVBand="0" w:oddHBand="0" w:evenHBand="0" w:firstRowFirstColumn="0" w:firstRowLastColumn="0" w:lastRowFirstColumn="0" w:lastRowLastColumn="0"/>
            </w:pPr>
            <w:r w:rsidRPr="034F975A">
              <w:t>Project Management, Data</w:t>
            </w:r>
            <w:r w:rsidR="206A7DBA" w:rsidRPr="034F975A">
              <w:t xml:space="preserve"> Loading, Data Merging,</w:t>
            </w:r>
            <w:r w:rsidR="0C68523A" w:rsidRPr="034F975A">
              <w:t xml:space="preserve"> </w:t>
            </w:r>
            <w:r w:rsidR="206A7DBA" w:rsidRPr="034F975A">
              <w:t>Predictive Modeling</w:t>
            </w:r>
          </w:p>
        </w:tc>
      </w:tr>
      <w:tr w:rsidR="21CFBA46" w:rsidRPr="00E156B4" w14:paraId="4C70FF46" w14:textId="77777777" w:rsidTr="5D2F0223">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24E33A0B" w14:textId="2CE12F41" w:rsidR="21CFBA46" w:rsidRPr="00E156B4" w:rsidRDefault="206A7DBA" w:rsidP="2A3D8996">
            <w:pPr>
              <w:ind w:firstLine="0"/>
              <w:rPr>
                <w:b w:val="0"/>
              </w:rPr>
            </w:pPr>
            <w:r w:rsidRPr="034F975A">
              <w:rPr>
                <w:b w:val="0"/>
              </w:rPr>
              <w:t>Sakshi Shah</w:t>
            </w:r>
          </w:p>
        </w:tc>
        <w:tc>
          <w:tcPr>
            <w:tcW w:w="2305" w:type="dxa"/>
            <w:tcBorders>
              <w:top w:val="single" w:sz="8" w:space="0" w:color="999999"/>
              <w:left w:val="single" w:sz="8" w:space="0" w:color="999999"/>
              <w:bottom w:val="single" w:sz="8" w:space="0" w:color="999999"/>
              <w:right w:val="single" w:sz="8" w:space="0" w:color="999999"/>
            </w:tcBorders>
          </w:tcPr>
          <w:p w14:paraId="01B5D897" w14:textId="6CF13B01"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t>Bachelor of Dental Surgery</w:t>
            </w:r>
            <w:r w:rsidR="69DF4516">
              <w:t>, Experience with Python and SQL intermediate level.</w:t>
            </w:r>
          </w:p>
        </w:tc>
        <w:tc>
          <w:tcPr>
            <w:tcW w:w="2424" w:type="dxa"/>
            <w:tcBorders>
              <w:top w:val="single" w:sz="8" w:space="0" w:color="999999"/>
              <w:left w:val="single" w:sz="8" w:space="0" w:color="999999"/>
              <w:bottom w:val="single" w:sz="8" w:space="0" w:color="999999"/>
              <w:right w:val="single" w:sz="8" w:space="0" w:color="999999"/>
            </w:tcBorders>
          </w:tcPr>
          <w:p w14:paraId="13C0C2CF" w14:textId="7D5336A5"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Exploratory Data Analysis, Project Presentation</w:t>
            </w:r>
          </w:p>
        </w:tc>
      </w:tr>
      <w:tr w:rsidR="21CFBA46" w:rsidRPr="00E156B4" w14:paraId="5E89CC2E" w14:textId="77777777" w:rsidTr="5D2F0223">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59998936" w14:textId="08BF7E77" w:rsidR="21CFBA46" w:rsidRPr="00E156B4" w:rsidRDefault="206A7DBA" w:rsidP="2A3D8996">
            <w:pPr>
              <w:ind w:firstLine="0"/>
              <w:rPr>
                <w:b w:val="0"/>
              </w:rPr>
            </w:pPr>
            <w:r w:rsidRPr="034F975A">
              <w:rPr>
                <w:b w:val="0"/>
              </w:rPr>
              <w:t>Swapna Ponduri</w:t>
            </w:r>
          </w:p>
        </w:tc>
        <w:tc>
          <w:tcPr>
            <w:tcW w:w="2305" w:type="dxa"/>
            <w:tcBorders>
              <w:top w:val="single" w:sz="8" w:space="0" w:color="999999"/>
              <w:left w:val="single" w:sz="8" w:space="0" w:color="999999"/>
              <w:bottom w:val="single" w:sz="8" w:space="0" w:color="999999"/>
              <w:right w:val="single" w:sz="8" w:space="0" w:color="999999"/>
            </w:tcBorders>
          </w:tcPr>
          <w:p w14:paraId="2823407E" w14:textId="7DEFF5A1"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Pharmacy</w:t>
            </w:r>
            <w:r w:rsidR="4287F313" w:rsidRPr="034F975A">
              <w:t>,</w:t>
            </w:r>
            <w:r w:rsidR="61FB4B48" w:rsidRPr="034F975A">
              <w:t xml:space="preserve"> Beginner in SQL and  Python.</w:t>
            </w:r>
          </w:p>
          <w:p w14:paraId="7C125760" w14:textId="240D955F" w:rsidR="21CFBA46" w:rsidRPr="00E156B4" w:rsidRDefault="21CFBA46" w:rsidP="2A3D8996">
            <w:pPr>
              <w:ind w:firstLine="0"/>
              <w:cnfStyle w:val="000000000000" w:firstRow="0" w:lastRow="0" w:firstColumn="0" w:lastColumn="0" w:oddVBand="0" w:evenVBand="0" w:oddHBand="0" w:evenHBand="0" w:firstRowFirstColumn="0" w:firstRowLastColumn="0" w:lastRowFirstColumn="0" w:lastRowLastColumn="0"/>
            </w:pPr>
          </w:p>
        </w:tc>
        <w:tc>
          <w:tcPr>
            <w:tcW w:w="2424" w:type="dxa"/>
            <w:tcBorders>
              <w:top w:val="single" w:sz="8" w:space="0" w:color="999999"/>
              <w:left w:val="single" w:sz="8" w:space="0" w:color="999999"/>
              <w:bottom w:val="single" w:sz="8" w:space="0" w:color="999999"/>
              <w:right w:val="single" w:sz="8" w:space="0" w:color="999999"/>
            </w:tcBorders>
          </w:tcPr>
          <w:p w14:paraId="4F1D1CAC" w14:textId="15B8A5C2"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 xml:space="preserve">Exploratory Data Analysis, </w:t>
            </w:r>
            <w:r w:rsidR="402B6BCB" w:rsidRPr="034F975A">
              <w:t>Project Presentation</w:t>
            </w:r>
          </w:p>
        </w:tc>
      </w:tr>
      <w:tr w:rsidR="21CFBA46" w:rsidRPr="00E156B4" w14:paraId="1EA08B19" w14:textId="77777777" w:rsidTr="5D2F0223">
        <w:trPr>
          <w:trHeight w:val="824"/>
        </w:trPr>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506AD292" w14:textId="47128D46" w:rsidR="21CFBA46" w:rsidRPr="00E156B4" w:rsidRDefault="206A7DBA" w:rsidP="2A3D8996">
            <w:pPr>
              <w:ind w:firstLine="0"/>
              <w:rPr>
                <w:b w:val="0"/>
              </w:rPr>
            </w:pPr>
            <w:r w:rsidRPr="034F975A">
              <w:rPr>
                <w:b w:val="0"/>
              </w:rPr>
              <w:t>Yuva Naga Yasaswini Garneni</w:t>
            </w:r>
          </w:p>
        </w:tc>
        <w:tc>
          <w:tcPr>
            <w:tcW w:w="2305" w:type="dxa"/>
            <w:tcBorders>
              <w:top w:val="single" w:sz="8" w:space="0" w:color="999999"/>
              <w:left w:val="single" w:sz="8" w:space="0" w:color="999999"/>
              <w:bottom w:val="single" w:sz="8" w:space="0" w:color="999999"/>
              <w:right w:val="single" w:sz="8" w:space="0" w:color="999999"/>
            </w:tcBorders>
          </w:tcPr>
          <w:p w14:paraId="58ED7D01" w14:textId="070AC9A2" w:rsidR="21CFBA46" w:rsidRPr="00E156B4" w:rsidRDefault="5BE1640D" w:rsidP="2A3D8996">
            <w:pPr>
              <w:ind w:firstLine="0"/>
              <w:cnfStyle w:val="000000000000" w:firstRow="0" w:lastRow="0" w:firstColumn="0" w:lastColumn="0" w:oddVBand="0" w:evenVBand="0" w:oddHBand="0" w:evenHBand="0" w:firstRowFirstColumn="0" w:firstRowLastColumn="0" w:lastRowFirstColumn="0" w:lastRowLastColumn="0"/>
            </w:pPr>
            <w:r w:rsidRPr="034F975A">
              <w:t>Doctor of Pharmacy (Pharm. D), Experience with Python and SQL intermediate level.</w:t>
            </w:r>
          </w:p>
        </w:tc>
        <w:tc>
          <w:tcPr>
            <w:tcW w:w="2424" w:type="dxa"/>
            <w:tcBorders>
              <w:top w:val="single" w:sz="8" w:space="0" w:color="999999"/>
              <w:left w:val="single" w:sz="8" w:space="0" w:color="999999"/>
              <w:bottom w:val="single" w:sz="8" w:space="0" w:color="999999"/>
              <w:right w:val="single" w:sz="8" w:space="0" w:color="999999"/>
            </w:tcBorders>
          </w:tcPr>
          <w:p w14:paraId="1D41A488" w14:textId="3FEBAF52"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Exploratory Data Analysis, Project Presentation</w:t>
            </w:r>
          </w:p>
        </w:tc>
      </w:tr>
    </w:tbl>
    <w:p w14:paraId="348F8A27" w14:textId="191CE7C3" w:rsidR="21CFBA46" w:rsidRPr="00E156B4" w:rsidRDefault="21CFBA46" w:rsidP="2A3D8996"/>
    <w:p w14:paraId="18A01B29" w14:textId="77777777" w:rsidR="00993DFD" w:rsidRPr="00E156B4" w:rsidRDefault="73BDE927" w:rsidP="00993DFD">
      <w:pPr>
        <w:pStyle w:val="heading20"/>
      </w:pPr>
      <w:r w:rsidRPr="034F975A">
        <w:t>Actual Contributions from Individual Team Members</w:t>
      </w:r>
    </w:p>
    <w:p w14:paraId="6B3A554F" w14:textId="46C042C4" w:rsidR="36D901CE" w:rsidRPr="00E156B4" w:rsidRDefault="00F74361" w:rsidP="2A3D8996">
      <w:pPr>
        <w:spacing w:line="257" w:lineRule="auto"/>
      </w:pPr>
      <w:r w:rsidRPr="034F975A">
        <w:t>W</w:t>
      </w:r>
      <w:r w:rsidR="51A2CC2C" w:rsidRPr="034F975A">
        <w:t xml:space="preserve">e </w:t>
      </w:r>
      <w:r w:rsidR="0036604D" w:rsidRPr="034F975A">
        <w:t xml:space="preserve">were able to </w:t>
      </w:r>
      <w:r w:rsidR="002D018B" w:rsidRPr="034F975A">
        <w:t>keep up with</w:t>
      </w:r>
      <w:r w:rsidR="00EA742B" w:rsidRPr="034F975A">
        <w:t xml:space="preserve"> most of</w:t>
      </w:r>
      <w:r w:rsidR="002D018B" w:rsidRPr="034F975A">
        <w:t xml:space="preserve"> the planned</w:t>
      </w:r>
      <w:r w:rsidR="51A2CC2C" w:rsidRPr="034F975A">
        <w:t xml:space="preserve"> responsibilities.</w:t>
      </w:r>
      <w:r w:rsidR="3729FB77" w:rsidRPr="034F975A">
        <w:t xml:space="preserve"> Minor changes in </w:t>
      </w:r>
      <w:r w:rsidR="00860692" w:rsidRPr="034F975A">
        <w:t>tasks</w:t>
      </w:r>
      <w:r w:rsidR="3729FB77" w:rsidRPr="034F975A">
        <w:t xml:space="preserve"> were made based </w:t>
      </w:r>
      <w:r w:rsidR="00860692" w:rsidRPr="034F975A">
        <w:t>upon</w:t>
      </w:r>
      <w:r w:rsidR="3729FB77" w:rsidRPr="034F975A">
        <w:t xml:space="preserve"> the </w:t>
      </w:r>
      <w:r w:rsidR="006E4716" w:rsidRPr="034F975A">
        <w:t>skillsets and availability</w:t>
      </w:r>
      <w:r w:rsidR="3729FB77" w:rsidRPr="034F975A">
        <w:t>, allowing the project to be finished on time.</w:t>
      </w:r>
    </w:p>
    <w:p w14:paraId="4A1F209F" w14:textId="77777777" w:rsidR="00257844" w:rsidRPr="00E156B4" w:rsidRDefault="00257844" w:rsidP="2A3D8996">
      <w:pPr>
        <w:spacing w:line="257" w:lineRule="auto"/>
      </w:pPr>
    </w:p>
    <w:tbl>
      <w:tblPr>
        <w:tblStyle w:val="GridTable1Light"/>
        <w:tblW w:w="6915" w:type="dxa"/>
        <w:tblLayout w:type="fixed"/>
        <w:tblLook w:val="04A0" w:firstRow="1" w:lastRow="0" w:firstColumn="1" w:lastColumn="0" w:noHBand="0" w:noVBand="1"/>
      </w:tblPr>
      <w:tblGrid>
        <w:gridCol w:w="2305"/>
        <w:gridCol w:w="2305"/>
        <w:gridCol w:w="2305"/>
      </w:tblGrid>
      <w:tr w:rsidR="21CFBA46" w:rsidRPr="00E156B4" w14:paraId="6B1F6D1D" w14:textId="77777777" w:rsidTr="00257844">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432F97B9" w14:textId="56CB3243" w:rsidR="21CFBA46" w:rsidRPr="00E156B4" w:rsidRDefault="206A7DBA" w:rsidP="2A3D8996">
            <w:pPr>
              <w:rPr>
                <w:color w:val="000000" w:themeColor="text1"/>
              </w:rPr>
            </w:pPr>
            <w:r w:rsidRPr="034F975A">
              <w:rPr>
                <w:color w:val="000000" w:themeColor="text1"/>
              </w:rPr>
              <w:t xml:space="preserve">          </w:t>
            </w:r>
          </w:p>
          <w:p w14:paraId="38507757" w14:textId="7F8B9576" w:rsidR="21CFBA46" w:rsidRPr="00E156B4" w:rsidRDefault="206A7DBA" w:rsidP="2A3D8996">
            <w:pPr>
              <w:rPr>
                <w:color w:val="000000" w:themeColor="text1"/>
              </w:rPr>
            </w:pPr>
            <w:r w:rsidRPr="034F975A">
              <w:rPr>
                <w:color w:val="000000" w:themeColor="text1"/>
              </w:rPr>
              <w:t xml:space="preserve">          Name</w:t>
            </w:r>
          </w:p>
        </w:tc>
        <w:tc>
          <w:tcPr>
            <w:tcW w:w="2305"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7A14EB69" w14:textId="1A3C1B77"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pPr>
            <w:r w:rsidRPr="034F975A">
              <w:t xml:space="preserve"> </w:t>
            </w:r>
          </w:p>
          <w:p w14:paraId="15876B8D" w14:textId="1A5EF866"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rPr>
                <w:color w:val="000000" w:themeColor="text1"/>
              </w:rPr>
            </w:pPr>
            <w:r w:rsidRPr="034F975A">
              <w:rPr>
                <w:color w:val="000000" w:themeColor="text1"/>
              </w:rPr>
              <w:t>Background</w:t>
            </w:r>
          </w:p>
        </w:tc>
        <w:tc>
          <w:tcPr>
            <w:tcW w:w="2305" w:type="dxa"/>
            <w:tcBorders>
              <w:top w:val="single" w:sz="8" w:space="0" w:color="999999"/>
              <w:left w:val="single" w:sz="8" w:space="0" w:color="999999"/>
              <w:bottom w:val="single" w:sz="12" w:space="0" w:color="666666"/>
              <w:right w:val="single" w:sz="8" w:space="0" w:color="999999"/>
            </w:tcBorders>
            <w:shd w:val="clear" w:color="auto" w:fill="FABF8F" w:themeFill="accent6" w:themeFillTint="99"/>
          </w:tcPr>
          <w:p w14:paraId="731F0C67" w14:textId="51F81A6F"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pPr>
            <w:r w:rsidRPr="034F975A">
              <w:t xml:space="preserve"> </w:t>
            </w:r>
          </w:p>
          <w:p w14:paraId="2B3D91FE" w14:textId="77788179" w:rsidR="21CFBA46" w:rsidRPr="00E156B4" w:rsidRDefault="206A7DBA" w:rsidP="2A3D8996">
            <w:pPr>
              <w:cnfStyle w:val="100000000000" w:firstRow="1" w:lastRow="0" w:firstColumn="0" w:lastColumn="0" w:oddVBand="0" w:evenVBand="0" w:oddHBand="0" w:evenHBand="0" w:firstRowFirstColumn="0" w:firstRowLastColumn="0" w:lastRowFirstColumn="0" w:lastRowLastColumn="0"/>
              <w:rPr>
                <w:color w:val="000000" w:themeColor="text1"/>
              </w:rPr>
            </w:pPr>
            <w:r w:rsidRPr="034F975A">
              <w:rPr>
                <w:color w:val="000000" w:themeColor="text1"/>
              </w:rPr>
              <w:t>Responsibilities</w:t>
            </w:r>
          </w:p>
        </w:tc>
      </w:tr>
      <w:tr w:rsidR="21CFBA46" w:rsidRPr="00E156B4" w14:paraId="3E8BC94E"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12" w:space="0" w:color="666666"/>
              <w:left w:val="single" w:sz="8" w:space="0" w:color="999999"/>
              <w:bottom w:val="single" w:sz="8" w:space="0" w:color="999999"/>
              <w:right w:val="single" w:sz="8" w:space="0" w:color="999999"/>
            </w:tcBorders>
          </w:tcPr>
          <w:p w14:paraId="0E902ECE" w14:textId="1D11A82B" w:rsidR="21CFBA46" w:rsidRPr="00E156B4" w:rsidRDefault="206A7DBA" w:rsidP="2A3D8996">
            <w:pPr>
              <w:ind w:firstLine="0"/>
              <w:rPr>
                <w:b w:val="0"/>
              </w:rPr>
            </w:pPr>
            <w:r w:rsidRPr="034F975A">
              <w:rPr>
                <w:b w:val="0"/>
              </w:rPr>
              <w:t>Navachandu Nadella</w:t>
            </w:r>
          </w:p>
        </w:tc>
        <w:tc>
          <w:tcPr>
            <w:tcW w:w="2305" w:type="dxa"/>
            <w:tcBorders>
              <w:top w:val="single" w:sz="12" w:space="0" w:color="666666"/>
              <w:left w:val="single" w:sz="8" w:space="0" w:color="999999"/>
              <w:bottom w:val="single" w:sz="8" w:space="0" w:color="999999"/>
              <w:right w:val="single" w:sz="8" w:space="0" w:color="999999"/>
            </w:tcBorders>
          </w:tcPr>
          <w:p w14:paraId="4659874C" w14:textId="22FD4747" w:rsidR="21CFBA46" w:rsidRPr="00E156B4" w:rsidRDefault="42810021"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Dental Surgery , Experience in Python and SQL intermediate level</w:t>
            </w:r>
          </w:p>
        </w:tc>
        <w:tc>
          <w:tcPr>
            <w:tcW w:w="2305" w:type="dxa"/>
            <w:tcBorders>
              <w:top w:val="single" w:sz="12" w:space="0" w:color="666666"/>
              <w:left w:val="single" w:sz="8" w:space="0" w:color="999999"/>
              <w:bottom w:val="single" w:sz="8" w:space="0" w:color="999999"/>
              <w:right w:val="single" w:sz="8" w:space="0" w:color="999999"/>
            </w:tcBorders>
          </w:tcPr>
          <w:p w14:paraId="2ACFF906" w14:textId="5FE099F3"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Data Collection and Cleaning</w:t>
            </w:r>
            <w:r w:rsidR="1133E79B" w:rsidRPr="034F975A">
              <w:t xml:space="preserve">, </w:t>
            </w:r>
            <w:r w:rsidRPr="034F975A">
              <w:t>Project Presentation, Project Report</w:t>
            </w:r>
          </w:p>
        </w:tc>
      </w:tr>
      <w:tr w:rsidR="21CFBA46" w:rsidRPr="00E156B4" w14:paraId="46FC5427"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4AF66912" w14:textId="73BBF74B" w:rsidR="21CFBA46" w:rsidRPr="00E156B4" w:rsidRDefault="206A7DBA" w:rsidP="2A3D8996">
            <w:pPr>
              <w:ind w:firstLine="0"/>
              <w:rPr>
                <w:b w:val="0"/>
              </w:rPr>
            </w:pPr>
            <w:r w:rsidRPr="034F975A">
              <w:rPr>
                <w:b w:val="0"/>
              </w:rPr>
              <w:t>Priyanka Chowdary Mandava</w:t>
            </w:r>
          </w:p>
        </w:tc>
        <w:tc>
          <w:tcPr>
            <w:tcW w:w="2305" w:type="dxa"/>
            <w:tcBorders>
              <w:top w:val="single" w:sz="8" w:space="0" w:color="999999"/>
              <w:left w:val="single" w:sz="8" w:space="0" w:color="999999"/>
              <w:bottom w:val="single" w:sz="8" w:space="0" w:color="999999"/>
              <w:right w:val="single" w:sz="8" w:space="0" w:color="999999"/>
            </w:tcBorders>
          </w:tcPr>
          <w:p w14:paraId="148D93BC" w14:textId="0BB6ABF1" w:rsidR="21CFBA46" w:rsidRPr="00E156B4" w:rsidRDefault="0330EBA4" w:rsidP="2A3D8996">
            <w:pPr>
              <w:ind w:firstLine="0"/>
              <w:cnfStyle w:val="000000000000" w:firstRow="0" w:lastRow="0" w:firstColumn="0" w:lastColumn="0" w:oddVBand="0" w:evenVBand="0" w:oddHBand="0" w:evenHBand="0" w:firstRowFirstColumn="0" w:firstRowLastColumn="0" w:lastRowFirstColumn="0" w:lastRowLastColumn="0"/>
            </w:pPr>
            <w:r w:rsidRPr="034F975A">
              <w:t>Bachelor of Medicine and Bachelor of Surgery</w:t>
            </w:r>
            <w:r w:rsidR="591D5110" w:rsidRPr="034F975A">
              <w:t xml:space="preserve"> </w:t>
            </w:r>
            <w:r w:rsidR="4345F722" w:rsidRPr="034F975A">
              <w:t>(MBBS</w:t>
            </w:r>
            <w:r w:rsidR="0DD9A92B" w:rsidRPr="034F975A">
              <w:t>), Basic experience in SQL and Python.</w:t>
            </w:r>
          </w:p>
        </w:tc>
        <w:tc>
          <w:tcPr>
            <w:tcW w:w="2305" w:type="dxa"/>
            <w:tcBorders>
              <w:top w:val="single" w:sz="8" w:space="0" w:color="999999"/>
              <w:left w:val="single" w:sz="8" w:space="0" w:color="999999"/>
              <w:bottom w:val="single" w:sz="8" w:space="0" w:color="999999"/>
              <w:right w:val="single" w:sz="8" w:space="0" w:color="999999"/>
            </w:tcBorders>
          </w:tcPr>
          <w:p w14:paraId="416516A0" w14:textId="75B2465A" w:rsidR="21CFBA46" w:rsidRPr="00E156B4" w:rsidRDefault="206A7DBA" w:rsidP="2A3D8996">
            <w:pPr>
              <w:ind w:firstLine="0"/>
              <w:cnfStyle w:val="000000000000" w:firstRow="0" w:lastRow="0" w:firstColumn="0" w:lastColumn="0" w:oddVBand="0" w:evenVBand="0" w:oddHBand="0" w:evenHBand="0" w:firstRowFirstColumn="0" w:firstRowLastColumn="0" w:lastRowFirstColumn="0" w:lastRowLastColumn="0"/>
            </w:pPr>
            <w:r w:rsidRPr="034F975A">
              <w:t>Data Collection and Cleaning, Project Presentation, Project Report</w:t>
            </w:r>
          </w:p>
        </w:tc>
      </w:tr>
      <w:tr w:rsidR="00257844" w:rsidRPr="00E156B4" w14:paraId="4C75F468"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7958F585" w14:textId="2FCFA8B5" w:rsidR="00257844" w:rsidRPr="00E156B4" w:rsidRDefault="00257844" w:rsidP="00257844">
            <w:pPr>
              <w:ind w:firstLine="0"/>
              <w:rPr>
                <w:b w:val="0"/>
              </w:rPr>
            </w:pPr>
            <w:r w:rsidRPr="034F975A">
              <w:rPr>
                <w:b w:val="0"/>
              </w:rPr>
              <w:t>Rohan Satya Isaac</w:t>
            </w:r>
          </w:p>
        </w:tc>
        <w:tc>
          <w:tcPr>
            <w:tcW w:w="2305" w:type="dxa"/>
            <w:tcBorders>
              <w:top w:val="single" w:sz="8" w:space="0" w:color="999999"/>
              <w:left w:val="single" w:sz="8" w:space="0" w:color="999999"/>
              <w:bottom w:val="single" w:sz="8" w:space="0" w:color="999999"/>
              <w:right w:val="single" w:sz="8" w:space="0" w:color="999999"/>
            </w:tcBorders>
          </w:tcPr>
          <w:p w14:paraId="5E90501C" w14:textId="7AB56DEA"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Bachelor of Mechanical Engineering, Python, R, SQL, and Machine Learning Expertise</w:t>
            </w:r>
          </w:p>
        </w:tc>
        <w:tc>
          <w:tcPr>
            <w:tcW w:w="2305" w:type="dxa"/>
            <w:tcBorders>
              <w:top w:val="single" w:sz="8" w:space="0" w:color="999999"/>
              <w:left w:val="single" w:sz="8" w:space="0" w:color="999999"/>
              <w:bottom w:val="single" w:sz="8" w:space="0" w:color="999999"/>
              <w:right w:val="single" w:sz="8" w:space="0" w:color="999999"/>
            </w:tcBorders>
          </w:tcPr>
          <w:p w14:paraId="1626BC24" w14:textId="2601B213"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Project Management, Data Loading, Data Merging, Predictive Modeling, Project Report</w:t>
            </w:r>
          </w:p>
        </w:tc>
      </w:tr>
      <w:tr w:rsidR="00257844" w:rsidRPr="00E156B4" w14:paraId="2E65524A"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22469A37" w14:textId="05735EC6" w:rsidR="00257844" w:rsidRPr="00E156B4" w:rsidRDefault="00257844" w:rsidP="00257844">
            <w:pPr>
              <w:ind w:firstLine="0"/>
              <w:rPr>
                <w:b w:val="0"/>
              </w:rPr>
            </w:pPr>
            <w:r w:rsidRPr="034F975A">
              <w:rPr>
                <w:b w:val="0"/>
              </w:rPr>
              <w:t>Sakshi Shah</w:t>
            </w:r>
          </w:p>
        </w:tc>
        <w:tc>
          <w:tcPr>
            <w:tcW w:w="2305" w:type="dxa"/>
            <w:tcBorders>
              <w:top w:val="single" w:sz="8" w:space="0" w:color="999999"/>
              <w:left w:val="single" w:sz="8" w:space="0" w:color="999999"/>
              <w:bottom w:val="single" w:sz="8" w:space="0" w:color="999999"/>
              <w:right w:val="single" w:sz="8" w:space="0" w:color="999999"/>
            </w:tcBorders>
          </w:tcPr>
          <w:p w14:paraId="4E1F923C" w14:textId="55439CEE"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t>Bachelor of Dental Surgery</w:t>
            </w:r>
            <w:r w:rsidR="7C6FC759">
              <w:t xml:space="preserve"> Experience with Python and SQL intermediate level</w:t>
            </w:r>
          </w:p>
        </w:tc>
        <w:tc>
          <w:tcPr>
            <w:tcW w:w="2305" w:type="dxa"/>
            <w:tcBorders>
              <w:top w:val="single" w:sz="8" w:space="0" w:color="999999"/>
              <w:left w:val="single" w:sz="8" w:space="0" w:color="999999"/>
              <w:bottom w:val="single" w:sz="8" w:space="0" w:color="999999"/>
              <w:right w:val="single" w:sz="8" w:space="0" w:color="999999"/>
            </w:tcBorders>
          </w:tcPr>
          <w:p w14:paraId="0C6048F9" w14:textId="1B002350"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Exploratory Data Analysis, Project Presentation, Project Report</w:t>
            </w:r>
          </w:p>
        </w:tc>
      </w:tr>
      <w:tr w:rsidR="00257844" w:rsidRPr="00E156B4" w14:paraId="2A94D791"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75518571" w14:textId="62FCAB91" w:rsidR="00257844" w:rsidRPr="00E156B4" w:rsidRDefault="00257844" w:rsidP="00257844">
            <w:pPr>
              <w:ind w:firstLine="0"/>
              <w:rPr>
                <w:b w:val="0"/>
              </w:rPr>
            </w:pPr>
            <w:r w:rsidRPr="034F975A">
              <w:rPr>
                <w:b w:val="0"/>
              </w:rPr>
              <w:t>Swapna Ponduri</w:t>
            </w:r>
          </w:p>
        </w:tc>
        <w:tc>
          <w:tcPr>
            <w:tcW w:w="2305" w:type="dxa"/>
            <w:tcBorders>
              <w:top w:val="single" w:sz="8" w:space="0" w:color="999999"/>
              <w:left w:val="single" w:sz="8" w:space="0" w:color="999999"/>
              <w:bottom w:val="single" w:sz="8" w:space="0" w:color="999999"/>
              <w:right w:val="single" w:sz="8" w:space="0" w:color="999999"/>
            </w:tcBorders>
          </w:tcPr>
          <w:p w14:paraId="52973F84" w14:textId="777890CE"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Bachelor of Pharmacy</w:t>
            </w:r>
            <w:r w:rsidR="6F411D9A" w:rsidRPr="034F975A">
              <w:t>,</w:t>
            </w:r>
          </w:p>
          <w:p w14:paraId="71E4A589" w14:textId="0D95C090" w:rsidR="00257844" w:rsidRPr="00E156B4" w:rsidRDefault="6F411D9A" w:rsidP="00257844">
            <w:pPr>
              <w:ind w:firstLine="0"/>
              <w:cnfStyle w:val="000000000000" w:firstRow="0" w:lastRow="0" w:firstColumn="0" w:lastColumn="0" w:oddVBand="0" w:evenVBand="0" w:oddHBand="0" w:evenHBand="0" w:firstRowFirstColumn="0" w:firstRowLastColumn="0" w:lastRowFirstColumn="0" w:lastRowLastColumn="0"/>
            </w:pPr>
            <w:bookmarkStart w:id="4" w:name="_Int_wObGsi30"/>
            <w:r w:rsidRPr="034F975A">
              <w:t>Beginner in SQL</w:t>
            </w:r>
            <w:r w:rsidR="59DFB32D" w:rsidRPr="034F975A">
              <w:t xml:space="preserve"> and </w:t>
            </w:r>
            <w:r w:rsidRPr="034F975A">
              <w:t>Python.</w:t>
            </w:r>
            <w:bookmarkEnd w:id="4"/>
          </w:p>
        </w:tc>
        <w:tc>
          <w:tcPr>
            <w:tcW w:w="2305" w:type="dxa"/>
            <w:tcBorders>
              <w:top w:val="single" w:sz="8" w:space="0" w:color="999999"/>
              <w:left w:val="single" w:sz="8" w:space="0" w:color="999999"/>
              <w:bottom w:val="single" w:sz="8" w:space="0" w:color="999999"/>
              <w:right w:val="single" w:sz="8" w:space="0" w:color="999999"/>
            </w:tcBorders>
          </w:tcPr>
          <w:p w14:paraId="0AADCA04" w14:textId="3DA2D579"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Exploratory Data Analysis, Project Presentation, Project Report</w:t>
            </w:r>
          </w:p>
        </w:tc>
      </w:tr>
      <w:tr w:rsidR="00257844" w:rsidRPr="00E156B4" w14:paraId="0FA92017" w14:textId="77777777" w:rsidTr="00257844">
        <w:tc>
          <w:tcPr>
            <w:cnfStyle w:val="001000000000" w:firstRow="0" w:lastRow="0" w:firstColumn="1" w:lastColumn="0" w:oddVBand="0" w:evenVBand="0" w:oddHBand="0" w:evenHBand="0" w:firstRowFirstColumn="0" w:firstRowLastColumn="0" w:lastRowFirstColumn="0" w:lastRowLastColumn="0"/>
            <w:tcW w:w="2305" w:type="dxa"/>
            <w:tcBorders>
              <w:top w:val="single" w:sz="8" w:space="0" w:color="999999"/>
              <w:left w:val="single" w:sz="8" w:space="0" w:color="999999"/>
              <w:bottom w:val="single" w:sz="8" w:space="0" w:color="999999"/>
              <w:right w:val="single" w:sz="8" w:space="0" w:color="999999"/>
            </w:tcBorders>
          </w:tcPr>
          <w:p w14:paraId="7886A77B" w14:textId="79B10CD8" w:rsidR="00257844" w:rsidRPr="00E156B4" w:rsidRDefault="00257844" w:rsidP="00257844">
            <w:pPr>
              <w:ind w:firstLine="0"/>
              <w:rPr>
                <w:b w:val="0"/>
              </w:rPr>
            </w:pPr>
            <w:r w:rsidRPr="034F975A">
              <w:rPr>
                <w:b w:val="0"/>
              </w:rPr>
              <w:t>Yuva Naga Yasaswini Garneni</w:t>
            </w:r>
          </w:p>
        </w:tc>
        <w:tc>
          <w:tcPr>
            <w:tcW w:w="2305" w:type="dxa"/>
            <w:tcBorders>
              <w:top w:val="single" w:sz="8" w:space="0" w:color="999999"/>
              <w:left w:val="single" w:sz="8" w:space="0" w:color="999999"/>
              <w:bottom w:val="single" w:sz="8" w:space="0" w:color="999999"/>
              <w:right w:val="single" w:sz="8" w:space="0" w:color="999999"/>
            </w:tcBorders>
          </w:tcPr>
          <w:p w14:paraId="78830631" w14:textId="11E386F0" w:rsidR="00257844" w:rsidRPr="00E156B4" w:rsidRDefault="63A28D89" w:rsidP="00257844">
            <w:pPr>
              <w:ind w:firstLine="0"/>
              <w:cnfStyle w:val="000000000000" w:firstRow="0" w:lastRow="0" w:firstColumn="0" w:lastColumn="0" w:oddVBand="0" w:evenVBand="0" w:oddHBand="0" w:evenHBand="0" w:firstRowFirstColumn="0" w:firstRowLastColumn="0" w:lastRowFirstColumn="0" w:lastRowLastColumn="0"/>
            </w:pPr>
            <w:r w:rsidRPr="034F975A">
              <w:t xml:space="preserve">Doctor of </w:t>
            </w:r>
            <w:r w:rsidR="418F10C3" w:rsidRPr="034F975A">
              <w:t>Pharm</w:t>
            </w:r>
            <w:r w:rsidR="7CD90084" w:rsidRPr="034F975A">
              <w:t>acy (Pharm. D), Experience with Python and SQL intermediate level.</w:t>
            </w:r>
          </w:p>
        </w:tc>
        <w:tc>
          <w:tcPr>
            <w:tcW w:w="2305" w:type="dxa"/>
            <w:tcBorders>
              <w:top w:val="single" w:sz="8" w:space="0" w:color="999999"/>
              <w:left w:val="single" w:sz="8" w:space="0" w:color="999999"/>
              <w:bottom w:val="single" w:sz="8" w:space="0" w:color="999999"/>
              <w:right w:val="single" w:sz="8" w:space="0" w:color="999999"/>
            </w:tcBorders>
          </w:tcPr>
          <w:p w14:paraId="77256FDC" w14:textId="29605BF5" w:rsidR="00257844" w:rsidRPr="00E156B4" w:rsidRDefault="00257844" w:rsidP="00257844">
            <w:pPr>
              <w:ind w:firstLine="0"/>
              <w:cnfStyle w:val="000000000000" w:firstRow="0" w:lastRow="0" w:firstColumn="0" w:lastColumn="0" w:oddVBand="0" w:evenVBand="0" w:oddHBand="0" w:evenHBand="0" w:firstRowFirstColumn="0" w:firstRowLastColumn="0" w:lastRowFirstColumn="0" w:lastRowLastColumn="0"/>
            </w:pPr>
            <w:r w:rsidRPr="034F975A">
              <w:t>Data Cleaning, Exploratory Data Analysis, Project Presentation, Project Report</w:t>
            </w:r>
          </w:p>
        </w:tc>
      </w:tr>
    </w:tbl>
    <w:p w14:paraId="212C3793" w14:textId="7A4D3445" w:rsidR="21CFBA46" w:rsidRPr="00E156B4" w:rsidRDefault="21CFBA46" w:rsidP="21CFBA46">
      <w:pPr>
        <w:spacing w:line="257" w:lineRule="auto"/>
        <w:rPr>
          <w:rFonts w:ascii="Calibri" w:eastAsia="Calibri" w:hAnsi="Calibri" w:cs="Calibri"/>
        </w:rPr>
      </w:pPr>
    </w:p>
    <w:p w14:paraId="46D9E706" w14:textId="6B204C5A" w:rsidR="21CFBA46" w:rsidRPr="00E156B4" w:rsidRDefault="21CFBA46" w:rsidP="21CFBA46"/>
    <w:p w14:paraId="7FBA3882" w14:textId="6EE6624B" w:rsidR="00B4578E" w:rsidRPr="00E156B4" w:rsidRDefault="6C04B584" w:rsidP="00993DFD">
      <w:pPr>
        <w:pStyle w:val="heading20"/>
      </w:pPr>
      <w:r w:rsidRPr="034F975A">
        <w:t>Project Challenges</w:t>
      </w:r>
    </w:p>
    <w:p w14:paraId="26CD14EA" w14:textId="45960F96" w:rsidR="009C7382" w:rsidRPr="00E156B4" w:rsidRDefault="001461D1" w:rsidP="009C7382">
      <w:pPr>
        <w:spacing w:line="257" w:lineRule="auto"/>
        <w:ind w:firstLine="0"/>
      </w:pPr>
      <w:r w:rsidRPr="034F975A">
        <w:t>In any project there are always challenges</w:t>
      </w:r>
      <w:r w:rsidR="00AA456C" w:rsidRPr="034F975A">
        <w:t xml:space="preserve"> and</w:t>
      </w:r>
      <w:r w:rsidR="008B6458" w:rsidRPr="034F975A">
        <w:t xml:space="preserve"> so was in ours</w:t>
      </w:r>
      <w:r w:rsidR="00154CF5" w:rsidRPr="034F975A">
        <w:t>.</w:t>
      </w:r>
    </w:p>
    <w:p w14:paraId="685848B6" w14:textId="3831DAD6" w:rsidR="00D0516E" w:rsidRPr="00E156B4" w:rsidRDefault="00BD73EB" w:rsidP="00E635B0">
      <w:pPr>
        <w:spacing w:line="257" w:lineRule="auto"/>
      </w:pPr>
      <w:r w:rsidRPr="034F975A">
        <w:t>We</w:t>
      </w:r>
      <w:r w:rsidR="0024564C" w:rsidRPr="034F975A">
        <w:t xml:space="preserve"> </w:t>
      </w:r>
      <w:r w:rsidR="005E5BD1" w:rsidRPr="034F975A">
        <w:t>faced</w:t>
      </w:r>
      <w:r w:rsidRPr="034F975A">
        <w:t xml:space="preserve"> challenges</w:t>
      </w:r>
      <w:r w:rsidR="005E5BD1" w:rsidRPr="034F975A">
        <w:t xml:space="preserve"> in</w:t>
      </w:r>
      <w:r w:rsidR="0D670C10" w:rsidRPr="034F975A">
        <w:t xml:space="preserve"> </w:t>
      </w:r>
      <w:r w:rsidR="008010D6" w:rsidRPr="034F975A">
        <w:t>the data cleaning phase</w:t>
      </w:r>
      <w:r w:rsidR="009C7382" w:rsidRPr="034F975A">
        <w:t>.</w:t>
      </w:r>
      <w:r w:rsidR="0D670C10" w:rsidRPr="034F975A">
        <w:t xml:space="preserve"> </w:t>
      </w:r>
      <w:r w:rsidR="009C7382" w:rsidRPr="034F975A">
        <w:t>M</w:t>
      </w:r>
      <w:r w:rsidR="0D670C10" w:rsidRPr="034F975A">
        <w:t>ost of the values in our data are categorical</w:t>
      </w:r>
      <w:r w:rsidR="009C7382" w:rsidRPr="034F975A">
        <w:t xml:space="preserve"> and</w:t>
      </w:r>
      <w:r w:rsidR="00837525" w:rsidRPr="034F975A">
        <w:t xml:space="preserve"> had missing values</w:t>
      </w:r>
      <w:r w:rsidR="0037663B" w:rsidRPr="034F975A">
        <w:t xml:space="preserve"> </w:t>
      </w:r>
      <w:r w:rsidR="00AF7EFF" w:rsidRPr="034F975A">
        <w:t xml:space="preserve">for </w:t>
      </w:r>
      <w:r w:rsidR="00E6578E" w:rsidRPr="034F975A">
        <w:t>the survey responses</w:t>
      </w:r>
      <w:r w:rsidR="0D670C10" w:rsidRPr="034F975A">
        <w:t xml:space="preserve">. </w:t>
      </w:r>
      <w:r w:rsidR="00837525" w:rsidRPr="034F975A">
        <w:t>We had to</w:t>
      </w:r>
      <w:r w:rsidR="0D670C10" w:rsidRPr="034F975A">
        <w:t xml:space="preserve"> ensure that </w:t>
      </w:r>
      <w:r w:rsidR="00044DF0" w:rsidRPr="034F975A">
        <w:t>each column</w:t>
      </w:r>
      <w:r w:rsidR="0D670C10" w:rsidRPr="034F975A">
        <w:t xml:space="preserve"> </w:t>
      </w:r>
      <w:r w:rsidR="4BFBF214" w:rsidRPr="034F975A">
        <w:t>was</w:t>
      </w:r>
      <w:r w:rsidR="0D670C10" w:rsidRPr="034F975A">
        <w:t xml:space="preserve"> cleaned</w:t>
      </w:r>
      <w:r w:rsidR="00E6578E" w:rsidRPr="034F975A">
        <w:t xml:space="preserve"> </w:t>
      </w:r>
      <w:r w:rsidR="00044DF0" w:rsidRPr="034F975A">
        <w:t>appropriately</w:t>
      </w:r>
      <w:r w:rsidR="0D670C10" w:rsidRPr="034F975A">
        <w:t xml:space="preserve"> and free of null values.</w:t>
      </w:r>
    </w:p>
    <w:p w14:paraId="65E4AD6D" w14:textId="6553197B" w:rsidR="008A337F" w:rsidRPr="00E156B4" w:rsidRDefault="00BD73EB" w:rsidP="00E635B0">
      <w:pPr>
        <w:spacing w:line="257" w:lineRule="auto"/>
      </w:pPr>
      <w:r w:rsidRPr="034F975A">
        <w:t xml:space="preserve">The team </w:t>
      </w:r>
      <w:r w:rsidR="00BC152A" w:rsidRPr="034F975A">
        <w:t>was new to</w:t>
      </w:r>
      <w:r w:rsidR="001B5676" w:rsidRPr="034F975A">
        <w:t xml:space="preserve"> a complete end to end </w:t>
      </w:r>
      <w:r w:rsidR="009B341D" w:rsidRPr="034F975A">
        <w:t>data analytics project. At time</w:t>
      </w:r>
      <w:r w:rsidR="00FF7906" w:rsidRPr="034F975A">
        <w:t>s</w:t>
      </w:r>
      <w:r w:rsidR="009B341D" w:rsidRPr="034F975A">
        <w:t xml:space="preserve"> it became difficult to solve technically complex</w:t>
      </w:r>
      <w:r w:rsidR="00277788" w:rsidRPr="034F975A">
        <w:t xml:space="preserve"> problems.</w:t>
      </w:r>
      <w:r w:rsidR="00A947C3" w:rsidRPr="034F975A">
        <w:t xml:space="preserve"> This would include </w:t>
      </w:r>
      <w:r w:rsidR="002059E5" w:rsidRPr="034F975A">
        <w:t xml:space="preserve">technical aspects related to </w:t>
      </w:r>
      <w:r w:rsidR="00BB5B9F" w:rsidRPr="034F975A">
        <w:t xml:space="preserve">data storage such as uploading and </w:t>
      </w:r>
      <w:r w:rsidR="00636DFB" w:rsidRPr="034F975A">
        <w:t>extracting data</w:t>
      </w:r>
      <w:r w:rsidR="00DF0436" w:rsidRPr="034F975A">
        <w:t>, Python</w:t>
      </w:r>
      <w:r w:rsidR="004C2D65" w:rsidRPr="034F975A">
        <w:t xml:space="preserve"> programming</w:t>
      </w:r>
      <w:r w:rsidR="001967C5" w:rsidRPr="034F975A">
        <w:t xml:space="preserve"> and Machine Learning</w:t>
      </w:r>
      <w:r w:rsidR="00EC72F7" w:rsidRPr="034F975A">
        <w:t xml:space="preserve"> implementations</w:t>
      </w:r>
      <w:r w:rsidR="00C0239F" w:rsidRPr="034F975A">
        <w:t>.</w:t>
      </w:r>
    </w:p>
    <w:p w14:paraId="6F9FDBC1" w14:textId="6A01E24A" w:rsidR="00EC72F7" w:rsidRPr="00E156B4" w:rsidRDefault="00401B99" w:rsidP="00E635B0">
      <w:pPr>
        <w:spacing w:line="257" w:lineRule="auto"/>
      </w:pPr>
      <w:r w:rsidRPr="034F975A">
        <w:t>Selection of the right clustering algorithm</w:t>
      </w:r>
      <w:r w:rsidR="007567ED" w:rsidRPr="034F975A">
        <w:t xml:space="preserve"> for the data at hand was challenging. The team worked on more than one algorithm, labeled the clustered and </w:t>
      </w:r>
      <w:r w:rsidR="000C662F" w:rsidRPr="034F975A">
        <w:t>calculated silhouette scores. Identifying the right labels was difficult as the clustered groups needed to be looked at individually and compared with other clusters</w:t>
      </w:r>
      <w:r w:rsidR="00C0239F" w:rsidRPr="034F975A">
        <w:t>.</w:t>
      </w:r>
    </w:p>
    <w:p w14:paraId="57DACDA4" w14:textId="456C623F" w:rsidR="000C662F" w:rsidRPr="00E156B4" w:rsidRDefault="007832AB" w:rsidP="00E635B0">
      <w:pPr>
        <w:spacing w:line="257" w:lineRule="auto"/>
      </w:pPr>
      <w:r w:rsidRPr="034F975A">
        <w:t xml:space="preserve">In predictive modeling we encountered imbalanced </w:t>
      </w:r>
      <w:r w:rsidR="00F113FB" w:rsidRPr="034F975A">
        <w:t xml:space="preserve">classes </w:t>
      </w:r>
      <w:r w:rsidR="00910765" w:rsidRPr="034F975A">
        <w:t>in</w:t>
      </w:r>
      <w:r w:rsidR="00F113FB" w:rsidRPr="034F975A">
        <w:t xml:space="preserve"> our target variables</w:t>
      </w:r>
      <w:r w:rsidRPr="034F975A">
        <w:t xml:space="preserve">. </w:t>
      </w:r>
      <w:r w:rsidR="00BD11CE" w:rsidRPr="034F975A">
        <w:t xml:space="preserve">Imbalanced data is generally an issue when it comes to achieving </w:t>
      </w:r>
      <w:r w:rsidR="00833D03" w:rsidRPr="034F975A">
        <w:t>go</w:t>
      </w:r>
      <w:r w:rsidR="00F113FB" w:rsidRPr="034F975A">
        <w:t>od predictive power</w:t>
      </w:r>
      <w:r w:rsidR="00E20ECC" w:rsidRPr="034F975A">
        <w:t>. After trial and error</w:t>
      </w:r>
      <w:r w:rsidR="00441ECB" w:rsidRPr="034F975A">
        <w:t xml:space="preserve"> with sampling methods</w:t>
      </w:r>
      <w:r w:rsidR="00877D6D" w:rsidRPr="034F975A">
        <w:t xml:space="preserve"> the recall scores were up. More experimentation was done </w:t>
      </w:r>
      <w:r w:rsidR="00B82253" w:rsidRPr="034F975A">
        <w:t xml:space="preserve">such as </w:t>
      </w:r>
      <w:r w:rsidR="00C505A9" w:rsidRPr="034F975A">
        <w:t xml:space="preserve">hyperparameter tuning, </w:t>
      </w:r>
      <w:r w:rsidR="00B82253" w:rsidRPr="034F975A">
        <w:t xml:space="preserve">threshold </w:t>
      </w:r>
      <w:r w:rsidR="00C505A9" w:rsidRPr="034F975A">
        <w:t>optimization</w:t>
      </w:r>
      <w:r w:rsidR="001C2131" w:rsidRPr="034F975A">
        <w:t xml:space="preserve">, feature engineering to </w:t>
      </w:r>
      <w:r w:rsidR="00111505" w:rsidRPr="034F975A">
        <w:t>increase recall scores to acceptable levels</w:t>
      </w:r>
      <w:r w:rsidR="00C0239F" w:rsidRPr="034F975A">
        <w:t>.</w:t>
      </w:r>
    </w:p>
    <w:p w14:paraId="2465BC33" w14:textId="70A276D5" w:rsidR="2A3D8996" w:rsidRPr="00E156B4" w:rsidRDefault="2A3D8996" w:rsidP="2A3D8996"/>
    <w:p w14:paraId="1CE353D4" w14:textId="70A276D5" w:rsidR="00AD29EC" w:rsidRPr="00E156B4" w:rsidRDefault="00AD29EC" w:rsidP="2A3D8996"/>
    <w:p w14:paraId="12B5974F" w14:textId="77777777" w:rsidR="002A347D" w:rsidRPr="00E156B4" w:rsidRDefault="00B55CD4" w:rsidP="002A347D">
      <w:pPr>
        <w:pStyle w:val="heading10"/>
        <w:rPr>
          <w:szCs w:val="24"/>
        </w:rPr>
      </w:pPr>
      <w:r w:rsidRPr="034F975A">
        <w:rPr>
          <w:szCs w:val="24"/>
        </w:rPr>
        <w:t>Data Collection</w:t>
      </w:r>
    </w:p>
    <w:p w14:paraId="4F725E98" w14:textId="2CCEC057" w:rsidR="008918C7" w:rsidRPr="00E156B4" w:rsidRDefault="002A347D" w:rsidP="002A347D">
      <w:pPr>
        <w:pStyle w:val="heading20"/>
      </w:pPr>
      <w:r w:rsidRPr="034F975A">
        <w:t>Data Source</w:t>
      </w:r>
    </w:p>
    <w:p w14:paraId="165FE009" w14:textId="30921D68" w:rsidR="00B55CD4" w:rsidRPr="00E156B4" w:rsidRDefault="0034257F" w:rsidP="00646469">
      <w:pPr>
        <w:pStyle w:val="ListParagraph"/>
        <w:numPr>
          <w:ilvl w:val="0"/>
          <w:numId w:val="18"/>
        </w:numPr>
        <w:rPr>
          <w:rStyle w:val="normaltextrun"/>
        </w:rPr>
      </w:pPr>
      <w:r w:rsidRPr="034F975A">
        <w:rPr>
          <w:rStyle w:val="normaltextrun"/>
          <w:color w:val="000000"/>
          <w:shd w:val="clear" w:color="auto" w:fill="FFFFFF"/>
        </w:rPr>
        <w:t>Demographic Information</w:t>
      </w:r>
    </w:p>
    <w:p w14:paraId="34E5A3B0" w14:textId="50FEA5FE" w:rsidR="00B55CD4" w:rsidRPr="00E156B4" w:rsidRDefault="00B55CD4" w:rsidP="00646469">
      <w:pPr>
        <w:pStyle w:val="ListParagraph"/>
        <w:numPr>
          <w:ilvl w:val="1"/>
          <w:numId w:val="18"/>
        </w:numPr>
        <w:jc w:val="left"/>
      </w:pPr>
      <w:r w:rsidRPr="034F975A">
        <w:t xml:space="preserve">Data Link:  </w:t>
      </w:r>
      <w:hyperlink r:id="rId13">
        <w:r w:rsidRPr="034F975A">
          <w:rPr>
            <w:rStyle w:val="Hyperlink"/>
          </w:rPr>
          <w:t>https://wwwn.cdc.gov/nchs/nhanes/search/datapage.aspx?Component=Demographics&amp;Cycle=2017-2020</w:t>
        </w:r>
      </w:hyperlink>
    </w:p>
    <w:p w14:paraId="5432D0EC" w14:textId="7DF19894" w:rsidR="00B55CD4" w:rsidRPr="00E156B4" w:rsidRDefault="00B55CD4" w:rsidP="00646469">
      <w:pPr>
        <w:pStyle w:val="ListParagraph"/>
        <w:numPr>
          <w:ilvl w:val="1"/>
          <w:numId w:val="18"/>
        </w:numPr>
        <w:jc w:val="left"/>
      </w:pPr>
      <w:r w:rsidRPr="034F975A">
        <w:t>Data File Name: Demographic Variables and Sample Weights</w:t>
      </w:r>
      <w:r w:rsidRPr="034F975A">
        <w:rPr>
          <w:b/>
        </w:rPr>
        <w:t> </w:t>
      </w:r>
    </w:p>
    <w:p w14:paraId="38775629" w14:textId="2B8AD402" w:rsidR="00B55CD4" w:rsidRPr="00E156B4" w:rsidRDefault="00B55CD4" w:rsidP="00646469">
      <w:pPr>
        <w:pStyle w:val="ListParagraph"/>
        <w:numPr>
          <w:ilvl w:val="1"/>
          <w:numId w:val="18"/>
        </w:numPr>
        <w:jc w:val="left"/>
      </w:pPr>
      <w:r w:rsidRPr="034F975A">
        <w:t xml:space="preserve">Data dictionary Link: </w:t>
      </w:r>
      <w:hyperlink r:id="rId14">
        <w:r w:rsidRPr="034F975A">
          <w:rPr>
            <w:rStyle w:val="Hyperlink"/>
          </w:rPr>
          <w:t>https://wwwn.cdc.gov/Nchs/Nhanes/2017-2018/P_DEMO.htm</w:t>
        </w:r>
      </w:hyperlink>
    </w:p>
    <w:p w14:paraId="07F41717" w14:textId="6F46E2C1" w:rsidR="00B55CD4" w:rsidRPr="00E156B4" w:rsidRDefault="00B55CD4" w:rsidP="00646469">
      <w:pPr>
        <w:pStyle w:val="ListParagraph"/>
        <w:numPr>
          <w:ilvl w:val="0"/>
          <w:numId w:val="18"/>
        </w:numPr>
      </w:pPr>
      <w:r w:rsidRPr="034F975A">
        <w:t xml:space="preserve">Health </w:t>
      </w:r>
      <w:r w:rsidRPr="034F975A">
        <w:rPr>
          <w:rStyle w:val="normaltextrun"/>
          <w:color w:val="000000"/>
          <w:shd w:val="clear" w:color="auto" w:fill="FFFFFF"/>
        </w:rPr>
        <w:t>Insurance</w:t>
      </w:r>
      <w:r w:rsidRPr="034F975A">
        <w:t xml:space="preserve"> Data</w:t>
      </w:r>
    </w:p>
    <w:p w14:paraId="0D75F29D" w14:textId="458AEEA9" w:rsidR="00B55CD4" w:rsidRPr="00E156B4" w:rsidRDefault="00B55CD4" w:rsidP="00646469">
      <w:pPr>
        <w:pStyle w:val="ListParagraph"/>
        <w:numPr>
          <w:ilvl w:val="1"/>
          <w:numId w:val="18"/>
        </w:numPr>
        <w:jc w:val="left"/>
      </w:pPr>
      <w:r w:rsidRPr="034F975A">
        <w:t xml:space="preserve">Data Link: </w:t>
      </w:r>
      <w:hyperlink r:id="rId15">
        <w:r w:rsidRPr="034F975A">
          <w:rPr>
            <w:rStyle w:val="Hyperlink"/>
          </w:rPr>
          <w:t>https://wwwn.cdc.gov/nchs/nhanes/search/datapage.aspx?Component=Questionnaire&amp;Cycle=2017-2020</w:t>
        </w:r>
      </w:hyperlink>
      <w:r w:rsidRPr="034F975A">
        <w:rPr>
          <w:b/>
        </w:rPr>
        <w:t> </w:t>
      </w:r>
    </w:p>
    <w:p w14:paraId="7DF2AC72" w14:textId="4574812B" w:rsidR="00B55CD4" w:rsidRPr="00E156B4" w:rsidRDefault="00B55CD4" w:rsidP="00646469">
      <w:pPr>
        <w:pStyle w:val="ListParagraph"/>
        <w:numPr>
          <w:ilvl w:val="1"/>
          <w:numId w:val="18"/>
        </w:numPr>
        <w:jc w:val="left"/>
        <w:rPr>
          <w:rStyle w:val="eop"/>
        </w:rPr>
      </w:pPr>
      <w:r w:rsidRPr="034F975A">
        <w:rPr>
          <w:rStyle w:val="normaltextrun"/>
          <w:color w:val="000000"/>
          <w:shd w:val="clear" w:color="auto" w:fill="FFFFFF"/>
        </w:rPr>
        <w:t>Data File Name: Health Insurance</w:t>
      </w:r>
      <w:r w:rsidRPr="034F975A">
        <w:rPr>
          <w:rStyle w:val="eop"/>
          <w:b/>
          <w:color w:val="000000"/>
          <w:shd w:val="clear" w:color="auto" w:fill="FFFFFF"/>
        </w:rPr>
        <w:t> </w:t>
      </w:r>
    </w:p>
    <w:p w14:paraId="218C38F2" w14:textId="3D96B521" w:rsidR="00B55CD4" w:rsidRPr="00E156B4" w:rsidRDefault="00B55CD4" w:rsidP="00646469">
      <w:pPr>
        <w:pStyle w:val="ListParagraph"/>
        <w:numPr>
          <w:ilvl w:val="1"/>
          <w:numId w:val="18"/>
        </w:numPr>
        <w:jc w:val="left"/>
      </w:pPr>
      <w:r w:rsidRPr="034F975A">
        <w:t xml:space="preserve">Data dictionary Link: </w:t>
      </w:r>
      <w:hyperlink r:id="rId16">
        <w:r w:rsidRPr="034F975A">
          <w:rPr>
            <w:rStyle w:val="Hyperlink"/>
          </w:rPr>
          <w:t>https://wwwn.cdc.gov/Nchs/Nhanes/2017-2018/P_HIQ.htm</w:t>
        </w:r>
      </w:hyperlink>
      <w:r w:rsidRPr="034F975A">
        <w:rPr>
          <w:b/>
        </w:rPr>
        <w:t> </w:t>
      </w:r>
    </w:p>
    <w:p w14:paraId="59AF7BAB" w14:textId="51D22399" w:rsidR="00B55CD4" w:rsidRPr="00E156B4" w:rsidRDefault="00B55CD4" w:rsidP="00646469">
      <w:pPr>
        <w:pStyle w:val="ListParagraph"/>
        <w:numPr>
          <w:ilvl w:val="0"/>
          <w:numId w:val="18"/>
        </w:numPr>
        <w:rPr>
          <w:rStyle w:val="normaltextrun"/>
        </w:rPr>
      </w:pPr>
      <w:r w:rsidRPr="034F975A">
        <w:t>Hospital</w:t>
      </w:r>
      <w:r w:rsidRPr="034F975A">
        <w:rPr>
          <w:rStyle w:val="normaltextrun"/>
          <w:color w:val="000000"/>
          <w:bdr w:val="none" w:sz="0" w:space="0" w:color="auto" w:frame="1"/>
        </w:rPr>
        <w:t xml:space="preserve"> Utilization Data</w:t>
      </w:r>
    </w:p>
    <w:p w14:paraId="05AC84CB" w14:textId="2441F908" w:rsidR="00B55CD4" w:rsidRPr="00E156B4" w:rsidRDefault="00B55CD4" w:rsidP="00646469">
      <w:pPr>
        <w:pStyle w:val="ListParagraph"/>
        <w:numPr>
          <w:ilvl w:val="1"/>
          <w:numId w:val="18"/>
        </w:numPr>
        <w:jc w:val="left"/>
      </w:pPr>
      <w:r w:rsidRPr="034F975A">
        <w:t xml:space="preserve">Data Link: </w:t>
      </w:r>
      <w:hyperlink r:id="rId17">
        <w:r w:rsidRPr="034F975A">
          <w:rPr>
            <w:rStyle w:val="Hyperlink"/>
          </w:rPr>
          <w:t>https://wwwn.cdc.gov/nchs/nhanes/search/datapage.aspx?Component=Questionnaire&amp;Cycle=2017-2020</w:t>
        </w:r>
      </w:hyperlink>
      <w:r w:rsidRPr="034F975A">
        <w:rPr>
          <w:b/>
        </w:rPr>
        <w:t> </w:t>
      </w:r>
    </w:p>
    <w:p w14:paraId="11FB60C8" w14:textId="64B09D0F" w:rsidR="00B55CD4" w:rsidRPr="00E156B4" w:rsidRDefault="00B55CD4" w:rsidP="00646469">
      <w:pPr>
        <w:pStyle w:val="ListParagraph"/>
        <w:numPr>
          <w:ilvl w:val="1"/>
          <w:numId w:val="18"/>
        </w:numPr>
        <w:jc w:val="left"/>
        <w:rPr>
          <w:rStyle w:val="eop"/>
        </w:rPr>
      </w:pPr>
      <w:r w:rsidRPr="034F975A">
        <w:rPr>
          <w:rStyle w:val="normaltextrun"/>
          <w:color w:val="000000"/>
          <w:shd w:val="clear" w:color="auto" w:fill="FFFFFF"/>
        </w:rPr>
        <w:t>Data File Name: Hospital Utilization &amp; Access to Care</w:t>
      </w:r>
      <w:r w:rsidRPr="034F975A">
        <w:rPr>
          <w:rStyle w:val="eop"/>
          <w:b/>
          <w:color w:val="000000"/>
          <w:shd w:val="clear" w:color="auto" w:fill="FFFFFF"/>
        </w:rPr>
        <w:t> </w:t>
      </w:r>
    </w:p>
    <w:p w14:paraId="375FDFE5" w14:textId="609CEC0D" w:rsidR="00B55CD4" w:rsidRPr="00E156B4" w:rsidRDefault="00B55CD4" w:rsidP="00646469">
      <w:pPr>
        <w:pStyle w:val="ListParagraph"/>
        <w:numPr>
          <w:ilvl w:val="1"/>
          <w:numId w:val="18"/>
        </w:numPr>
        <w:jc w:val="left"/>
      </w:pPr>
      <w:r w:rsidRPr="034F975A">
        <w:t xml:space="preserve">Data dictionary Link: </w:t>
      </w:r>
      <w:hyperlink r:id="rId18">
        <w:r w:rsidRPr="034F975A">
          <w:rPr>
            <w:rStyle w:val="Hyperlink"/>
          </w:rPr>
          <w:t>https://wwwn.cdc.gov/Nchs/Nhanes/2017-2018/P_HUQ.htm</w:t>
        </w:r>
      </w:hyperlink>
      <w:r w:rsidRPr="034F975A">
        <w:rPr>
          <w:b/>
        </w:rPr>
        <w:t> </w:t>
      </w:r>
    </w:p>
    <w:p w14:paraId="10BF988F" w14:textId="076F2E1A" w:rsidR="00B55CD4" w:rsidRPr="00E156B4" w:rsidRDefault="00B55CD4" w:rsidP="009C02CA">
      <w:pPr>
        <w:pStyle w:val="heading20"/>
      </w:pPr>
      <w:r w:rsidRPr="034F975A">
        <w:t>Data Description</w:t>
      </w:r>
    </w:p>
    <w:p w14:paraId="387C39CA" w14:textId="68C7BAC4" w:rsidR="00B55CD4" w:rsidRPr="00E156B4" w:rsidRDefault="00B55CD4" w:rsidP="00B55CD4">
      <w:pPr>
        <w:jc w:val="left"/>
      </w:pPr>
      <w:r w:rsidRPr="034F975A">
        <w:t xml:space="preserve">The National Health and Nutrition Examination Survey (NHANES) is a series of studies conducted in the United States to measure the health and nutritional status of adults and children and the survey is distinctive in that it combines physical examinations and interviews. The NHANES interview contains questions about demographics, socioeconomics, diet, and health. We will be using hospitalization, health insurance </w:t>
      </w:r>
      <w:r w:rsidR="00970FDC" w:rsidRPr="034F975A">
        <w:t>coverage</w:t>
      </w:r>
      <w:r w:rsidRPr="034F975A">
        <w:t xml:space="preserve"> and demographic data which consists of access to health care, hospital care history, covered by insurance, how long since last insured, time when no insurance and gender, age, country, marital status, respectively.</w:t>
      </w:r>
    </w:p>
    <w:p w14:paraId="6357C371" w14:textId="705924CE" w:rsidR="001D4E53" w:rsidRPr="00E156B4" w:rsidRDefault="001D4E53" w:rsidP="00B55CD4">
      <w:pPr>
        <w:jc w:val="left"/>
      </w:pPr>
    </w:p>
    <w:p w14:paraId="02DE2774" w14:textId="0825D2EF" w:rsidR="0095533A" w:rsidRPr="00E156B4" w:rsidRDefault="0095533A" w:rsidP="0095533A">
      <w:pPr>
        <w:ind w:firstLine="0"/>
        <w:rPr>
          <w:rStyle w:val="normaltextrun"/>
          <w:color w:val="000000"/>
          <w:shd w:val="clear" w:color="auto" w:fill="FFFFFF"/>
        </w:rPr>
      </w:pPr>
      <w:r w:rsidRPr="034F975A">
        <w:rPr>
          <w:rStyle w:val="normaltextrun"/>
          <w:color w:val="000000"/>
          <w:shd w:val="clear" w:color="auto" w:fill="FFFFFF"/>
        </w:rPr>
        <w:t>Demographic Information:</w:t>
      </w:r>
      <w:r w:rsidR="00665E59" w:rsidRPr="034F975A">
        <w:rPr>
          <w:rStyle w:val="normaltextrun"/>
          <w:color w:val="000000"/>
          <w:shd w:val="clear" w:color="auto" w:fill="FFFFFF"/>
        </w:rPr>
        <w:t xml:space="preserve"> </w:t>
      </w:r>
    </w:p>
    <w:p w14:paraId="57DFEE53" w14:textId="32CBDBEB" w:rsidR="0095533A" w:rsidRPr="00E156B4" w:rsidRDefault="0095533A" w:rsidP="0095533A">
      <w:pPr>
        <w:ind w:firstLine="0"/>
        <w:rPr>
          <w:rStyle w:val="normaltextrun"/>
          <w:color w:val="000000"/>
          <w:shd w:val="clear" w:color="auto" w:fill="FFFFFF"/>
        </w:rPr>
      </w:pPr>
      <w:r w:rsidRPr="034F975A">
        <w:rPr>
          <w:rStyle w:val="normaltextrun"/>
          <w:color w:val="000000"/>
          <w:shd w:val="clear" w:color="auto" w:fill="FFFFFF"/>
        </w:rPr>
        <w:t>Number of features: 29</w:t>
      </w:r>
    </w:p>
    <w:p w14:paraId="62D8B8C8" w14:textId="550F480C" w:rsidR="001D4E53" w:rsidRPr="00E156B4" w:rsidRDefault="00665E59" w:rsidP="0095533A">
      <w:pPr>
        <w:ind w:firstLine="0"/>
        <w:rPr>
          <w:rStyle w:val="normaltextrun"/>
          <w:color w:val="000000"/>
          <w:shd w:val="clear" w:color="auto" w:fill="FFFFFF"/>
        </w:rPr>
      </w:pPr>
      <w:r w:rsidRPr="034F975A">
        <w:rPr>
          <w:rStyle w:val="normaltextrun"/>
          <w:color w:val="000000"/>
          <w:shd w:val="clear" w:color="auto" w:fill="FFFFFF"/>
        </w:rPr>
        <w:t xml:space="preserve">Link to Complete Data Dictionary: </w:t>
      </w:r>
      <w:hyperlink r:id="rId19" w:history="1">
        <w:r w:rsidRPr="034F975A">
          <w:rPr>
            <w:rStyle w:val="Hyperlink"/>
            <w:shd w:val="clear" w:color="auto" w:fill="FFFFFF"/>
          </w:rPr>
          <w:t>https://wwwn.cdc.gov/Nchs/Nhanes/2017-2018/P_DEMO.htm</w:t>
        </w:r>
      </w:hyperlink>
    </w:p>
    <w:p w14:paraId="464BDC5C" w14:textId="3F9E4741" w:rsidR="00983F39" w:rsidRPr="00E156B4" w:rsidRDefault="00983F39" w:rsidP="0095533A">
      <w:pPr>
        <w:ind w:firstLine="0"/>
        <w:rPr>
          <w:rStyle w:val="normaltextrun"/>
          <w:color w:val="000000"/>
          <w:shd w:val="clear" w:color="auto" w:fill="FFFFFF"/>
        </w:rPr>
      </w:pPr>
      <w:r w:rsidRPr="034F975A">
        <w:rPr>
          <w:rStyle w:val="normaltextrun"/>
          <w:color w:val="000000"/>
          <w:shd w:val="clear" w:color="auto" w:fill="FFFFFF"/>
        </w:rPr>
        <w:t>Notable features:</w:t>
      </w:r>
    </w:p>
    <w:p w14:paraId="3825F74D" w14:textId="705924CE" w:rsidR="005F6A47" w:rsidRPr="00E156B4" w:rsidRDefault="005F6A47" w:rsidP="005F6A47">
      <w:pPr>
        <w:ind w:firstLine="0"/>
        <w:jc w:val="left"/>
        <w:rPr>
          <w:rStyle w:val="normaltextrun"/>
          <w:b/>
        </w:rPr>
      </w:pPr>
      <w:r w:rsidRPr="034F975A">
        <w:rPr>
          <w:b/>
        </w:rPr>
        <w:t>Note: Bolded Variables are Target Variables; Others Independent Variables</w:t>
      </w:r>
    </w:p>
    <w:p w14:paraId="1B454FA5" w14:textId="77777777" w:rsidR="00665E59" w:rsidRPr="00E156B4" w:rsidRDefault="00665E59" w:rsidP="0095533A">
      <w:pPr>
        <w:ind w:firstLine="0"/>
        <w:rPr>
          <w:rStyle w:val="normaltextrun"/>
          <w:color w:val="000000"/>
          <w:shd w:val="clear" w:color="auto" w:fill="FFFFFF"/>
        </w:rPr>
      </w:pPr>
    </w:p>
    <w:tbl>
      <w:tblPr>
        <w:tblStyle w:val="TableGrid"/>
        <w:tblW w:w="0" w:type="auto"/>
        <w:tblLook w:val="04A0" w:firstRow="1" w:lastRow="0" w:firstColumn="1" w:lastColumn="0" w:noHBand="0" w:noVBand="1"/>
      </w:tblPr>
      <w:tblGrid>
        <w:gridCol w:w="1460"/>
        <w:gridCol w:w="3880"/>
      </w:tblGrid>
      <w:tr w:rsidR="001D4E53" w:rsidRPr="00E156B4" w14:paraId="14907B38" w14:textId="77777777" w:rsidTr="5D2F0223">
        <w:trPr>
          <w:trHeight w:val="290"/>
        </w:trPr>
        <w:tc>
          <w:tcPr>
            <w:tcW w:w="1460" w:type="dxa"/>
            <w:noWrap/>
            <w:hideMark/>
          </w:tcPr>
          <w:p w14:paraId="2C8B9AD6" w14:textId="77777777" w:rsidR="001D4E53" w:rsidRPr="00E156B4" w:rsidRDefault="001D4E53" w:rsidP="001D4E53">
            <w:pPr>
              <w:ind w:firstLine="0"/>
              <w:rPr>
                <w:b/>
                <w:color w:val="000000"/>
                <w:shd w:val="clear" w:color="auto" w:fill="FFFFFF"/>
              </w:rPr>
            </w:pPr>
            <w:r w:rsidRPr="034F975A">
              <w:rPr>
                <w:b/>
                <w:color w:val="000000"/>
                <w:shd w:val="clear" w:color="auto" w:fill="FFFFFF"/>
              </w:rPr>
              <w:t>Variable Name</w:t>
            </w:r>
          </w:p>
        </w:tc>
        <w:tc>
          <w:tcPr>
            <w:tcW w:w="3880" w:type="dxa"/>
            <w:noWrap/>
            <w:hideMark/>
          </w:tcPr>
          <w:p w14:paraId="02BFD664" w14:textId="77777777" w:rsidR="001D4E53" w:rsidRPr="00E156B4" w:rsidRDefault="001D4E53" w:rsidP="001D4E53">
            <w:pPr>
              <w:ind w:firstLine="0"/>
              <w:rPr>
                <w:b/>
                <w:color w:val="000000"/>
                <w:shd w:val="clear" w:color="auto" w:fill="FFFFFF"/>
              </w:rPr>
            </w:pPr>
            <w:r w:rsidRPr="034F975A">
              <w:rPr>
                <w:b/>
                <w:color w:val="000000"/>
                <w:shd w:val="clear" w:color="auto" w:fill="FFFFFF"/>
              </w:rPr>
              <w:t>Description</w:t>
            </w:r>
          </w:p>
        </w:tc>
      </w:tr>
      <w:tr w:rsidR="001D4E53" w:rsidRPr="00E156B4" w14:paraId="0D60DD38" w14:textId="77777777" w:rsidTr="5D2F0223">
        <w:trPr>
          <w:trHeight w:val="290"/>
        </w:trPr>
        <w:tc>
          <w:tcPr>
            <w:tcW w:w="1460" w:type="dxa"/>
            <w:noWrap/>
            <w:hideMark/>
          </w:tcPr>
          <w:p w14:paraId="05D3D25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RIAGENDR </w:t>
            </w:r>
          </w:p>
        </w:tc>
        <w:tc>
          <w:tcPr>
            <w:tcW w:w="3880" w:type="dxa"/>
            <w:noWrap/>
            <w:hideMark/>
          </w:tcPr>
          <w:p w14:paraId="2A39FB0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Gender</w:t>
            </w:r>
          </w:p>
        </w:tc>
      </w:tr>
      <w:tr w:rsidR="001D4E53" w:rsidRPr="00E156B4" w14:paraId="3D8FC34B" w14:textId="77777777" w:rsidTr="5D2F0223">
        <w:trPr>
          <w:trHeight w:val="290"/>
        </w:trPr>
        <w:tc>
          <w:tcPr>
            <w:tcW w:w="1460" w:type="dxa"/>
            <w:noWrap/>
            <w:hideMark/>
          </w:tcPr>
          <w:p w14:paraId="5813695C"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RIDAGEYR </w:t>
            </w:r>
          </w:p>
        </w:tc>
        <w:tc>
          <w:tcPr>
            <w:tcW w:w="3880" w:type="dxa"/>
            <w:noWrap/>
            <w:hideMark/>
          </w:tcPr>
          <w:p w14:paraId="7BBDDB37"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Age in years at screening</w:t>
            </w:r>
          </w:p>
        </w:tc>
      </w:tr>
      <w:tr w:rsidR="001D4E53" w:rsidRPr="00E156B4" w14:paraId="6EF304A4" w14:textId="77777777" w:rsidTr="5D2F0223">
        <w:trPr>
          <w:trHeight w:val="290"/>
        </w:trPr>
        <w:tc>
          <w:tcPr>
            <w:tcW w:w="1460" w:type="dxa"/>
            <w:noWrap/>
            <w:hideMark/>
          </w:tcPr>
          <w:p w14:paraId="4F43E6E4" w14:textId="247EF641" w:rsidR="001D4E53" w:rsidRPr="00E156B4" w:rsidRDefault="001D4E53" w:rsidP="001D4E53">
            <w:pPr>
              <w:ind w:firstLine="0"/>
              <w:rPr>
                <w:color w:val="000000"/>
                <w:shd w:val="clear" w:color="auto" w:fill="FFFFFF"/>
              </w:rPr>
            </w:pPr>
            <w:r w:rsidRPr="034F975A">
              <w:rPr>
                <w:color w:val="000000"/>
                <w:shd w:val="clear" w:color="auto" w:fill="FFFFFF"/>
              </w:rPr>
              <w:t>RIDRETH1</w:t>
            </w:r>
            <w:r w:rsidR="245E7487" w:rsidRPr="034F975A">
              <w:rPr>
                <w:color w:val="000000"/>
                <w:shd w:val="clear" w:color="auto" w:fill="FFFFFF"/>
              </w:rPr>
              <w:t xml:space="preserve">, </w:t>
            </w:r>
            <w:r w:rsidR="245E7487" w:rsidRPr="034F975A">
              <w:rPr>
                <w:color w:val="000000" w:themeColor="text1"/>
              </w:rPr>
              <w:t>RIDRETH3</w:t>
            </w:r>
            <w:r w:rsidR="245E7487" w:rsidRPr="034F975A">
              <w:rPr>
                <w:color w:val="000000"/>
                <w:shd w:val="clear" w:color="auto" w:fill="FFFFFF"/>
              </w:rPr>
              <w:t xml:space="preserve"> </w:t>
            </w:r>
            <w:r w:rsidRPr="034F975A">
              <w:rPr>
                <w:color w:val="000000"/>
                <w:shd w:val="clear" w:color="auto" w:fill="FFFFFF"/>
              </w:rPr>
              <w:t xml:space="preserve"> </w:t>
            </w:r>
          </w:p>
        </w:tc>
        <w:tc>
          <w:tcPr>
            <w:tcW w:w="3880" w:type="dxa"/>
            <w:noWrap/>
            <w:hideMark/>
          </w:tcPr>
          <w:p w14:paraId="7AFDA013"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Race/Hispanic origin</w:t>
            </w:r>
          </w:p>
        </w:tc>
      </w:tr>
      <w:tr w:rsidR="001D4E53" w:rsidRPr="00E156B4" w14:paraId="52FBBA30" w14:textId="77777777" w:rsidTr="5D2F0223">
        <w:trPr>
          <w:trHeight w:val="290"/>
        </w:trPr>
        <w:tc>
          <w:tcPr>
            <w:tcW w:w="1460" w:type="dxa"/>
            <w:noWrap/>
            <w:hideMark/>
          </w:tcPr>
          <w:p w14:paraId="7C05FEA3"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DMDBORN4 </w:t>
            </w:r>
          </w:p>
        </w:tc>
        <w:tc>
          <w:tcPr>
            <w:tcW w:w="3880" w:type="dxa"/>
            <w:noWrap/>
            <w:hideMark/>
          </w:tcPr>
          <w:p w14:paraId="0D06A52F" w14:textId="10CD2C14" w:rsidR="001D4E53" w:rsidRPr="00E156B4" w:rsidRDefault="001D4E53" w:rsidP="001D4E53">
            <w:pPr>
              <w:ind w:firstLine="0"/>
              <w:rPr>
                <w:color w:val="000000"/>
                <w:shd w:val="clear" w:color="auto" w:fill="FFFFFF"/>
              </w:rPr>
            </w:pPr>
            <w:r w:rsidRPr="034F975A">
              <w:rPr>
                <w:color w:val="000000"/>
                <w:shd w:val="clear" w:color="auto" w:fill="FFFFFF"/>
              </w:rPr>
              <w:t xml:space="preserve"> Country of </w:t>
            </w:r>
            <w:r w:rsidR="00983F39" w:rsidRPr="034F975A">
              <w:rPr>
                <w:color w:val="000000"/>
                <w:shd w:val="clear" w:color="auto" w:fill="FFFFFF"/>
              </w:rPr>
              <w:t>birth Adults</w:t>
            </w:r>
            <w:r w:rsidRPr="034F975A">
              <w:rPr>
                <w:color w:val="000000"/>
                <w:shd w:val="clear" w:color="auto" w:fill="FFFFFF"/>
              </w:rPr>
              <w:t xml:space="preserve"> 20+</w:t>
            </w:r>
          </w:p>
        </w:tc>
      </w:tr>
      <w:tr w:rsidR="001D4E53" w:rsidRPr="00E156B4" w14:paraId="37C94E26" w14:textId="77777777" w:rsidTr="5D2F0223">
        <w:trPr>
          <w:trHeight w:val="290"/>
        </w:trPr>
        <w:tc>
          <w:tcPr>
            <w:tcW w:w="1460" w:type="dxa"/>
            <w:noWrap/>
            <w:hideMark/>
          </w:tcPr>
          <w:p w14:paraId="1E22B388"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DMDYRUSZ </w:t>
            </w:r>
          </w:p>
        </w:tc>
        <w:tc>
          <w:tcPr>
            <w:tcW w:w="3880" w:type="dxa"/>
            <w:noWrap/>
            <w:hideMark/>
          </w:tcPr>
          <w:p w14:paraId="344E380E"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Length of time in US</w:t>
            </w:r>
          </w:p>
        </w:tc>
      </w:tr>
      <w:tr w:rsidR="001D4E53" w:rsidRPr="00E156B4" w14:paraId="1ACD52F3" w14:textId="77777777" w:rsidTr="5D2F0223">
        <w:trPr>
          <w:trHeight w:val="290"/>
        </w:trPr>
        <w:tc>
          <w:tcPr>
            <w:tcW w:w="1460" w:type="dxa"/>
            <w:noWrap/>
            <w:hideMark/>
          </w:tcPr>
          <w:p w14:paraId="40C7D235"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DMDEDUC2 </w:t>
            </w:r>
          </w:p>
        </w:tc>
        <w:tc>
          <w:tcPr>
            <w:tcW w:w="3880" w:type="dxa"/>
            <w:noWrap/>
            <w:hideMark/>
          </w:tcPr>
          <w:p w14:paraId="4CD82341"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Education level </w:t>
            </w:r>
          </w:p>
        </w:tc>
      </w:tr>
      <w:tr w:rsidR="001D4E53" w:rsidRPr="00E156B4" w14:paraId="20F93009" w14:textId="77777777" w:rsidTr="5D2F0223">
        <w:trPr>
          <w:trHeight w:val="290"/>
        </w:trPr>
        <w:tc>
          <w:tcPr>
            <w:tcW w:w="1460" w:type="dxa"/>
            <w:noWrap/>
            <w:hideMark/>
          </w:tcPr>
          <w:p w14:paraId="51F4020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DMDMARTZ </w:t>
            </w:r>
          </w:p>
        </w:tc>
        <w:tc>
          <w:tcPr>
            <w:tcW w:w="3880" w:type="dxa"/>
            <w:noWrap/>
            <w:hideMark/>
          </w:tcPr>
          <w:p w14:paraId="18FF9B65"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Marital status</w:t>
            </w:r>
          </w:p>
        </w:tc>
      </w:tr>
      <w:tr w:rsidR="001D4E53" w:rsidRPr="00E156B4" w14:paraId="24BEFAD8" w14:textId="77777777" w:rsidTr="5D2F0223">
        <w:trPr>
          <w:trHeight w:val="290"/>
        </w:trPr>
        <w:tc>
          <w:tcPr>
            <w:tcW w:w="1460" w:type="dxa"/>
            <w:noWrap/>
            <w:hideMark/>
          </w:tcPr>
          <w:p w14:paraId="12B4818B" w14:textId="459B640B" w:rsidR="001D4E53" w:rsidRPr="00E156B4" w:rsidRDefault="3A5DFA3C" w:rsidP="5AC32713">
            <w:pPr>
              <w:ind w:firstLine="0"/>
              <w:jc w:val="left"/>
              <w:rPr>
                <w:color w:val="000000" w:themeColor="text1"/>
              </w:rPr>
            </w:pPr>
            <w:r w:rsidRPr="034F975A">
              <w:rPr>
                <w:color w:val="000000" w:themeColor="text1"/>
              </w:rPr>
              <w:t>SIALANG</w:t>
            </w:r>
          </w:p>
        </w:tc>
        <w:tc>
          <w:tcPr>
            <w:tcW w:w="3880" w:type="dxa"/>
            <w:noWrap/>
            <w:hideMark/>
          </w:tcPr>
          <w:p w14:paraId="31DA74C8"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Language of Interview</w:t>
            </w:r>
          </w:p>
        </w:tc>
      </w:tr>
      <w:tr w:rsidR="001D4E53" w:rsidRPr="00E156B4" w14:paraId="1C726FD8" w14:textId="77777777" w:rsidTr="5D2F0223">
        <w:trPr>
          <w:trHeight w:val="290"/>
        </w:trPr>
        <w:tc>
          <w:tcPr>
            <w:tcW w:w="1460" w:type="dxa"/>
            <w:noWrap/>
            <w:hideMark/>
          </w:tcPr>
          <w:p w14:paraId="4DA9F04F"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INDFMPIR </w:t>
            </w:r>
          </w:p>
        </w:tc>
        <w:tc>
          <w:tcPr>
            <w:tcW w:w="3880" w:type="dxa"/>
            <w:noWrap/>
            <w:hideMark/>
          </w:tcPr>
          <w:p w14:paraId="0B74D740"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Ratio of family income to poverty</w:t>
            </w:r>
          </w:p>
        </w:tc>
      </w:tr>
    </w:tbl>
    <w:p w14:paraId="1C71B435" w14:textId="78FEA8B2" w:rsidR="5D2F0223" w:rsidRPr="00E156B4" w:rsidRDefault="5D2F0223"/>
    <w:p w14:paraId="4A978727" w14:textId="3228BDAF" w:rsidR="00665E59" w:rsidRPr="00E156B4" w:rsidRDefault="00665E59" w:rsidP="0095533A">
      <w:pPr>
        <w:ind w:firstLine="0"/>
        <w:rPr>
          <w:rStyle w:val="normaltextrun"/>
        </w:rPr>
      </w:pPr>
    </w:p>
    <w:p w14:paraId="22F74E77" w14:textId="77777777" w:rsidR="00665E59" w:rsidRPr="00E156B4" w:rsidRDefault="00665E59" w:rsidP="0095533A">
      <w:pPr>
        <w:ind w:firstLine="0"/>
        <w:rPr>
          <w:rStyle w:val="normaltextrun"/>
        </w:rPr>
      </w:pPr>
    </w:p>
    <w:p w14:paraId="7DF20716" w14:textId="2CBA8F7E" w:rsidR="00AF2800" w:rsidRPr="00E156B4" w:rsidRDefault="00AF2800" w:rsidP="0095533A">
      <w:pPr>
        <w:ind w:firstLine="0"/>
        <w:rPr>
          <w:rStyle w:val="normaltextrun"/>
        </w:rPr>
      </w:pPr>
      <w:r w:rsidRPr="034F975A">
        <w:rPr>
          <w:rStyle w:val="normaltextrun"/>
        </w:rPr>
        <w:t>Hospital Utilization Data:</w:t>
      </w:r>
    </w:p>
    <w:p w14:paraId="771BC258" w14:textId="3CE456DC" w:rsidR="00AF2800" w:rsidRPr="00E156B4" w:rsidRDefault="00AF2800" w:rsidP="00AF2800">
      <w:pPr>
        <w:ind w:firstLine="0"/>
        <w:rPr>
          <w:rStyle w:val="normaltextrun"/>
          <w:color w:val="000000"/>
          <w:shd w:val="clear" w:color="auto" w:fill="FFFFFF"/>
        </w:rPr>
      </w:pPr>
      <w:r w:rsidRPr="034F975A">
        <w:rPr>
          <w:rStyle w:val="normaltextrun"/>
          <w:color w:val="000000"/>
          <w:shd w:val="clear" w:color="auto" w:fill="FFFFFF"/>
        </w:rPr>
        <w:t>Number of features: 7</w:t>
      </w:r>
    </w:p>
    <w:p w14:paraId="1D4C3429" w14:textId="5085E196" w:rsidR="00665E59" w:rsidRPr="00E156B4" w:rsidRDefault="00665E59" w:rsidP="00665E59">
      <w:pPr>
        <w:ind w:firstLine="0"/>
        <w:jc w:val="left"/>
        <w:rPr>
          <w:rStyle w:val="normaltextrun"/>
          <w:color w:val="000000"/>
          <w:shd w:val="clear" w:color="auto" w:fill="FFFFFF"/>
        </w:rPr>
      </w:pPr>
      <w:r w:rsidRPr="034F975A">
        <w:rPr>
          <w:rStyle w:val="normaltextrun"/>
          <w:color w:val="000000"/>
          <w:shd w:val="clear" w:color="auto" w:fill="FFFFFF"/>
        </w:rPr>
        <w:t xml:space="preserve">Link to Complete Data Dictionary: </w:t>
      </w:r>
      <w:hyperlink r:id="rId20" w:history="1">
        <w:r w:rsidR="00983F39" w:rsidRPr="034F975A">
          <w:rPr>
            <w:rStyle w:val="Hyperlink"/>
            <w:shd w:val="clear" w:color="auto" w:fill="FFFFFF"/>
          </w:rPr>
          <w:t>https://wwwn.cdc.gov/Nchs/Nhanes/2017-2018/P_HUQ.htm</w:t>
        </w:r>
      </w:hyperlink>
    </w:p>
    <w:p w14:paraId="4DB4CCDC" w14:textId="77777777" w:rsidR="005F6A47" w:rsidRPr="00E156B4" w:rsidRDefault="00983F39" w:rsidP="00983F39">
      <w:pPr>
        <w:ind w:firstLine="0"/>
        <w:jc w:val="left"/>
        <w:rPr>
          <w:rStyle w:val="normaltextrun"/>
          <w:color w:val="000000"/>
          <w:shd w:val="clear" w:color="auto" w:fill="FFFFFF"/>
        </w:rPr>
      </w:pPr>
      <w:r w:rsidRPr="034F975A">
        <w:rPr>
          <w:rStyle w:val="normaltextrun"/>
          <w:color w:val="000000"/>
          <w:shd w:val="clear" w:color="auto" w:fill="FFFFFF"/>
        </w:rPr>
        <w:t xml:space="preserve">Notable features: </w:t>
      </w:r>
    </w:p>
    <w:p w14:paraId="3B2C196D" w14:textId="25551FE1" w:rsidR="00983F39" w:rsidRPr="00E156B4" w:rsidRDefault="00983F39" w:rsidP="00983F39">
      <w:pPr>
        <w:ind w:firstLine="0"/>
        <w:jc w:val="left"/>
        <w:rPr>
          <w:b/>
        </w:rPr>
      </w:pPr>
      <w:r w:rsidRPr="034F975A">
        <w:rPr>
          <w:b/>
        </w:rPr>
        <w:t>Note: Bolded Variables are Target Variables; Others Independent Variables</w:t>
      </w:r>
    </w:p>
    <w:p w14:paraId="5BB45EBA" w14:textId="77777777" w:rsidR="00983F39" w:rsidRPr="00E156B4" w:rsidRDefault="00983F39" w:rsidP="00665E59">
      <w:pPr>
        <w:ind w:firstLine="0"/>
        <w:jc w:val="left"/>
        <w:rPr>
          <w:rStyle w:val="normaltextrun"/>
          <w:color w:val="000000"/>
          <w:shd w:val="clear" w:color="auto" w:fill="FFFFFF"/>
        </w:rPr>
      </w:pPr>
    </w:p>
    <w:tbl>
      <w:tblPr>
        <w:tblStyle w:val="TableGrid"/>
        <w:tblW w:w="0" w:type="auto"/>
        <w:tblLook w:val="04A0" w:firstRow="1" w:lastRow="0" w:firstColumn="1" w:lastColumn="0" w:noHBand="0" w:noVBand="1"/>
      </w:tblPr>
      <w:tblGrid>
        <w:gridCol w:w="1460"/>
        <w:gridCol w:w="3880"/>
      </w:tblGrid>
      <w:tr w:rsidR="001D4E53" w:rsidRPr="00E156B4" w14:paraId="402F5E63" w14:textId="77777777" w:rsidTr="5D2F0223">
        <w:trPr>
          <w:trHeight w:val="290"/>
        </w:trPr>
        <w:tc>
          <w:tcPr>
            <w:tcW w:w="1460" w:type="dxa"/>
            <w:noWrap/>
            <w:hideMark/>
          </w:tcPr>
          <w:p w14:paraId="13A7236F" w14:textId="77777777" w:rsidR="001D4E53" w:rsidRPr="00E156B4" w:rsidRDefault="001D4E53" w:rsidP="001D4E53">
            <w:pPr>
              <w:ind w:firstLine="0"/>
              <w:rPr>
                <w:b/>
                <w:color w:val="000000"/>
                <w:shd w:val="clear" w:color="auto" w:fill="FFFFFF"/>
              </w:rPr>
            </w:pPr>
            <w:r w:rsidRPr="034F975A">
              <w:rPr>
                <w:b/>
                <w:color w:val="000000"/>
                <w:shd w:val="clear" w:color="auto" w:fill="FFFFFF"/>
              </w:rPr>
              <w:t>Variable Name</w:t>
            </w:r>
          </w:p>
        </w:tc>
        <w:tc>
          <w:tcPr>
            <w:tcW w:w="3880" w:type="dxa"/>
            <w:noWrap/>
            <w:hideMark/>
          </w:tcPr>
          <w:p w14:paraId="0E07114D" w14:textId="77777777" w:rsidR="001D4E53" w:rsidRPr="00E156B4" w:rsidRDefault="001D4E53" w:rsidP="001D4E53">
            <w:pPr>
              <w:ind w:firstLine="0"/>
              <w:rPr>
                <w:b/>
                <w:color w:val="000000"/>
                <w:shd w:val="clear" w:color="auto" w:fill="FFFFFF"/>
              </w:rPr>
            </w:pPr>
            <w:r w:rsidRPr="034F975A">
              <w:rPr>
                <w:b/>
                <w:color w:val="000000"/>
                <w:shd w:val="clear" w:color="auto" w:fill="FFFFFF"/>
              </w:rPr>
              <w:t>Description</w:t>
            </w:r>
          </w:p>
        </w:tc>
      </w:tr>
      <w:tr w:rsidR="001D4E53" w:rsidRPr="00E156B4" w14:paraId="300EB734" w14:textId="77777777" w:rsidTr="5D2F0223">
        <w:trPr>
          <w:trHeight w:val="290"/>
        </w:trPr>
        <w:tc>
          <w:tcPr>
            <w:tcW w:w="1460" w:type="dxa"/>
            <w:noWrap/>
            <w:hideMark/>
          </w:tcPr>
          <w:p w14:paraId="7444C445"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HUQ010 </w:t>
            </w:r>
          </w:p>
        </w:tc>
        <w:tc>
          <w:tcPr>
            <w:tcW w:w="3880" w:type="dxa"/>
            <w:noWrap/>
            <w:hideMark/>
          </w:tcPr>
          <w:p w14:paraId="0D2A6FC6"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General health condition</w:t>
            </w:r>
          </w:p>
        </w:tc>
      </w:tr>
      <w:tr w:rsidR="001D4E53" w:rsidRPr="00E156B4" w14:paraId="00A4049D" w14:textId="77777777" w:rsidTr="5D2F0223">
        <w:trPr>
          <w:trHeight w:val="290"/>
        </w:trPr>
        <w:tc>
          <w:tcPr>
            <w:tcW w:w="1460" w:type="dxa"/>
            <w:noWrap/>
            <w:hideMark/>
          </w:tcPr>
          <w:p w14:paraId="3F97092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HUQ030 </w:t>
            </w:r>
          </w:p>
        </w:tc>
        <w:tc>
          <w:tcPr>
            <w:tcW w:w="3880" w:type="dxa"/>
            <w:noWrap/>
            <w:hideMark/>
          </w:tcPr>
          <w:p w14:paraId="2047E189"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Routine place to go for healthcare</w:t>
            </w:r>
          </w:p>
        </w:tc>
      </w:tr>
      <w:tr w:rsidR="001D4E53" w:rsidRPr="00E156B4" w14:paraId="236F09CA" w14:textId="77777777" w:rsidTr="5D2F0223">
        <w:trPr>
          <w:trHeight w:val="290"/>
        </w:trPr>
        <w:tc>
          <w:tcPr>
            <w:tcW w:w="1460" w:type="dxa"/>
            <w:noWrap/>
            <w:hideMark/>
          </w:tcPr>
          <w:p w14:paraId="2F51A539" w14:textId="77777777" w:rsidR="001D4E53" w:rsidRPr="00E156B4" w:rsidRDefault="001D4E53" w:rsidP="001D4E53">
            <w:pPr>
              <w:ind w:firstLine="0"/>
              <w:rPr>
                <w:b/>
                <w:color w:val="000000"/>
                <w:shd w:val="clear" w:color="auto" w:fill="FFFFFF"/>
              </w:rPr>
            </w:pPr>
            <w:r w:rsidRPr="034F975A">
              <w:rPr>
                <w:b/>
                <w:color w:val="000000"/>
                <w:shd w:val="clear" w:color="auto" w:fill="FFFFFF"/>
              </w:rPr>
              <w:t xml:space="preserve">HUQ051 </w:t>
            </w:r>
          </w:p>
        </w:tc>
        <w:tc>
          <w:tcPr>
            <w:tcW w:w="3880" w:type="dxa"/>
            <w:noWrap/>
            <w:hideMark/>
          </w:tcPr>
          <w:p w14:paraId="6A3C394C" w14:textId="02EEC153" w:rsidR="001D4E53" w:rsidRPr="00E156B4" w:rsidRDefault="001D4E53" w:rsidP="001D4E53">
            <w:pPr>
              <w:ind w:firstLine="0"/>
              <w:rPr>
                <w:b/>
                <w:color w:val="000000"/>
                <w:shd w:val="clear" w:color="auto" w:fill="FFFFFF"/>
              </w:rPr>
            </w:pPr>
            <w:r w:rsidRPr="034F975A">
              <w:rPr>
                <w:b/>
                <w:color w:val="000000"/>
                <w:shd w:val="clear" w:color="auto" w:fill="FFFFFF"/>
              </w:rPr>
              <w:t>No. times receive healthcare over past year</w:t>
            </w:r>
          </w:p>
        </w:tc>
      </w:tr>
      <w:tr w:rsidR="001D4E53" w:rsidRPr="00E156B4" w14:paraId="68099C07" w14:textId="77777777" w:rsidTr="5D2F0223">
        <w:trPr>
          <w:trHeight w:val="290"/>
        </w:trPr>
        <w:tc>
          <w:tcPr>
            <w:tcW w:w="1460" w:type="dxa"/>
            <w:noWrap/>
            <w:hideMark/>
          </w:tcPr>
          <w:p w14:paraId="75D75F33"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HUQ071 </w:t>
            </w:r>
          </w:p>
        </w:tc>
        <w:tc>
          <w:tcPr>
            <w:tcW w:w="3880" w:type="dxa"/>
            <w:noWrap/>
            <w:hideMark/>
          </w:tcPr>
          <w:p w14:paraId="626C190B"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Overnight hospital patient in last year</w:t>
            </w:r>
          </w:p>
        </w:tc>
      </w:tr>
      <w:tr w:rsidR="001D4E53" w:rsidRPr="00E156B4" w14:paraId="4BA4673F" w14:textId="77777777" w:rsidTr="5D2F0223">
        <w:trPr>
          <w:trHeight w:val="290"/>
        </w:trPr>
        <w:tc>
          <w:tcPr>
            <w:tcW w:w="1460" w:type="dxa"/>
            <w:noWrap/>
            <w:hideMark/>
          </w:tcPr>
          <w:p w14:paraId="53B39AFF"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HUQ090 </w:t>
            </w:r>
          </w:p>
        </w:tc>
        <w:tc>
          <w:tcPr>
            <w:tcW w:w="3880" w:type="dxa"/>
            <w:noWrap/>
            <w:hideMark/>
          </w:tcPr>
          <w:p w14:paraId="2C4E1C67"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Seen mental health professional/past yr</w:t>
            </w:r>
          </w:p>
        </w:tc>
      </w:tr>
    </w:tbl>
    <w:p w14:paraId="0D9CB490" w14:textId="24B2F9A4" w:rsidR="5D2F0223" w:rsidRPr="00E156B4" w:rsidRDefault="5D2F0223"/>
    <w:p w14:paraId="5794661C" w14:textId="77777777" w:rsidR="00665E59" w:rsidRPr="00E156B4" w:rsidRDefault="00665E59" w:rsidP="0095533A">
      <w:pPr>
        <w:ind w:firstLine="0"/>
        <w:rPr>
          <w:rStyle w:val="normaltextrun"/>
        </w:rPr>
      </w:pPr>
    </w:p>
    <w:p w14:paraId="68484F30" w14:textId="77777777" w:rsidR="00665E59" w:rsidRPr="00E156B4" w:rsidRDefault="00665E59" w:rsidP="0095533A">
      <w:pPr>
        <w:ind w:firstLine="0"/>
        <w:rPr>
          <w:rStyle w:val="normaltextrun"/>
        </w:rPr>
      </w:pPr>
    </w:p>
    <w:p w14:paraId="55CE0FAC" w14:textId="731E30F0" w:rsidR="00AF2800" w:rsidRPr="00E156B4" w:rsidRDefault="00AF2800" w:rsidP="0095533A">
      <w:pPr>
        <w:ind w:firstLine="0"/>
        <w:rPr>
          <w:rStyle w:val="normaltextrun"/>
        </w:rPr>
      </w:pPr>
      <w:r w:rsidRPr="034F975A">
        <w:rPr>
          <w:rStyle w:val="normaltextrun"/>
        </w:rPr>
        <w:t>Health Insurance Data:</w:t>
      </w:r>
    </w:p>
    <w:p w14:paraId="55AF0001" w14:textId="135F90F7" w:rsidR="00AF2800" w:rsidRPr="00E156B4" w:rsidRDefault="00AF2800" w:rsidP="00AF2800">
      <w:pPr>
        <w:ind w:firstLine="0"/>
        <w:rPr>
          <w:rStyle w:val="normaltextrun"/>
          <w:color w:val="000000"/>
          <w:shd w:val="clear" w:color="auto" w:fill="FFFFFF"/>
        </w:rPr>
      </w:pPr>
      <w:r w:rsidRPr="034F975A">
        <w:rPr>
          <w:rStyle w:val="normaltextrun"/>
          <w:color w:val="000000"/>
          <w:shd w:val="clear" w:color="auto" w:fill="FFFFFF"/>
        </w:rPr>
        <w:t>Number of features: 14</w:t>
      </w:r>
    </w:p>
    <w:p w14:paraId="1FC6F3B5" w14:textId="01CD49A6" w:rsidR="00665E59" w:rsidRPr="00E156B4" w:rsidRDefault="00665E59" w:rsidP="00983F39">
      <w:pPr>
        <w:ind w:firstLine="0"/>
        <w:jc w:val="left"/>
        <w:rPr>
          <w:rStyle w:val="normaltextrun"/>
          <w:color w:val="000000"/>
          <w:shd w:val="clear" w:color="auto" w:fill="FFFFFF"/>
        </w:rPr>
      </w:pPr>
      <w:r w:rsidRPr="034F975A">
        <w:rPr>
          <w:rStyle w:val="normaltextrun"/>
          <w:color w:val="000000"/>
          <w:shd w:val="clear" w:color="auto" w:fill="FFFFFF"/>
        </w:rPr>
        <w:t xml:space="preserve">Link to Complete Data Dictionary: </w:t>
      </w:r>
      <w:hyperlink r:id="rId21" w:history="1">
        <w:r w:rsidR="00983F39" w:rsidRPr="034F975A">
          <w:rPr>
            <w:rStyle w:val="Hyperlink"/>
            <w:shd w:val="clear" w:color="auto" w:fill="FFFFFF"/>
          </w:rPr>
          <w:t>https://wwwn.cdc.gov/Nchs/Nhanes/2017-2018/P_HIQ.htm</w:t>
        </w:r>
      </w:hyperlink>
    </w:p>
    <w:p w14:paraId="0957669B" w14:textId="77777777" w:rsidR="005F6A47" w:rsidRPr="00E156B4" w:rsidRDefault="00983F39" w:rsidP="00983F39">
      <w:pPr>
        <w:ind w:firstLine="0"/>
        <w:jc w:val="left"/>
        <w:rPr>
          <w:rStyle w:val="normaltextrun"/>
          <w:color w:val="000000"/>
          <w:shd w:val="clear" w:color="auto" w:fill="FFFFFF"/>
        </w:rPr>
      </w:pPr>
      <w:r w:rsidRPr="034F975A">
        <w:rPr>
          <w:rStyle w:val="normaltextrun"/>
          <w:color w:val="000000"/>
          <w:shd w:val="clear" w:color="auto" w:fill="FFFFFF"/>
        </w:rPr>
        <w:t xml:space="preserve">Notable features: </w:t>
      </w:r>
    </w:p>
    <w:p w14:paraId="39A761B3" w14:textId="6446C098" w:rsidR="00983F39" w:rsidRPr="00E156B4" w:rsidRDefault="00983F39" w:rsidP="00983F39">
      <w:pPr>
        <w:ind w:firstLine="0"/>
        <w:jc w:val="left"/>
        <w:rPr>
          <w:rStyle w:val="normaltextrun"/>
          <w:b/>
        </w:rPr>
      </w:pPr>
      <w:r w:rsidRPr="034F975A">
        <w:rPr>
          <w:b/>
        </w:rPr>
        <w:t>Note: Bolded Variables are Target Variables; Others Independent Variables</w:t>
      </w:r>
    </w:p>
    <w:p w14:paraId="26098B90" w14:textId="77777777" w:rsidR="001D4E53" w:rsidRPr="00E156B4" w:rsidRDefault="001D4E53" w:rsidP="00AF2800">
      <w:pPr>
        <w:ind w:firstLine="0"/>
        <w:rPr>
          <w:rStyle w:val="normaltextrun"/>
          <w:color w:val="000000"/>
          <w:shd w:val="clear" w:color="auto" w:fill="FFFFFF"/>
        </w:rPr>
      </w:pPr>
    </w:p>
    <w:tbl>
      <w:tblPr>
        <w:tblStyle w:val="TableGrid"/>
        <w:tblW w:w="0" w:type="auto"/>
        <w:tblLook w:val="04A0" w:firstRow="1" w:lastRow="0" w:firstColumn="1" w:lastColumn="0" w:noHBand="0" w:noVBand="1"/>
      </w:tblPr>
      <w:tblGrid>
        <w:gridCol w:w="1460"/>
        <w:gridCol w:w="3880"/>
      </w:tblGrid>
      <w:tr w:rsidR="001D4E53" w:rsidRPr="00E156B4" w14:paraId="496679DD" w14:textId="77777777" w:rsidTr="5D2F0223">
        <w:trPr>
          <w:trHeight w:val="290"/>
        </w:trPr>
        <w:tc>
          <w:tcPr>
            <w:tcW w:w="1460" w:type="dxa"/>
            <w:noWrap/>
            <w:hideMark/>
          </w:tcPr>
          <w:p w14:paraId="6DDCA829" w14:textId="77777777" w:rsidR="001D4E53" w:rsidRPr="00E156B4" w:rsidRDefault="001D4E53" w:rsidP="001D4E53">
            <w:pPr>
              <w:ind w:firstLine="0"/>
              <w:rPr>
                <w:b/>
                <w:color w:val="000000"/>
                <w:shd w:val="clear" w:color="auto" w:fill="FFFFFF"/>
              </w:rPr>
            </w:pPr>
            <w:r w:rsidRPr="034F975A">
              <w:rPr>
                <w:b/>
                <w:color w:val="000000"/>
                <w:shd w:val="clear" w:color="auto" w:fill="FFFFFF"/>
              </w:rPr>
              <w:t>Variable Name</w:t>
            </w:r>
          </w:p>
        </w:tc>
        <w:tc>
          <w:tcPr>
            <w:tcW w:w="3880" w:type="dxa"/>
            <w:noWrap/>
            <w:hideMark/>
          </w:tcPr>
          <w:p w14:paraId="452C23CE" w14:textId="77777777" w:rsidR="001D4E53" w:rsidRPr="00E156B4" w:rsidRDefault="001D4E53" w:rsidP="001D4E53">
            <w:pPr>
              <w:ind w:firstLine="0"/>
              <w:rPr>
                <w:b/>
                <w:color w:val="000000"/>
                <w:shd w:val="clear" w:color="auto" w:fill="FFFFFF"/>
              </w:rPr>
            </w:pPr>
            <w:r w:rsidRPr="034F975A">
              <w:rPr>
                <w:b/>
                <w:color w:val="000000"/>
                <w:shd w:val="clear" w:color="auto" w:fill="FFFFFF"/>
              </w:rPr>
              <w:t>Description</w:t>
            </w:r>
          </w:p>
        </w:tc>
      </w:tr>
      <w:tr w:rsidR="001D4E53" w:rsidRPr="00E156B4" w14:paraId="348E2DA2" w14:textId="77777777" w:rsidTr="5D2F0223">
        <w:trPr>
          <w:trHeight w:val="290"/>
        </w:trPr>
        <w:tc>
          <w:tcPr>
            <w:tcW w:w="1460" w:type="dxa"/>
            <w:noWrap/>
            <w:hideMark/>
          </w:tcPr>
          <w:p w14:paraId="7B5DFFEE" w14:textId="77777777" w:rsidR="001D4E53" w:rsidRPr="00E156B4" w:rsidRDefault="001D4E53" w:rsidP="001D4E53">
            <w:pPr>
              <w:ind w:firstLine="0"/>
              <w:rPr>
                <w:b/>
                <w:color w:val="000000"/>
                <w:shd w:val="clear" w:color="auto" w:fill="FFFFFF"/>
              </w:rPr>
            </w:pPr>
            <w:r w:rsidRPr="034F975A">
              <w:rPr>
                <w:b/>
                <w:color w:val="000000"/>
                <w:shd w:val="clear" w:color="auto" w:fill="FFFFFF"/>
              </w:rPr>
              <w:t xml:space="preserve">HIQ011 </w:t>
            </w:r>
          </w:p>
        </w:tc>
        <w:tc>
          <w:tcPr>
            <w:tcW w:w="3880" w:type="dxa"/>
            <w:noWrap/>
            <w:hideMark/>
          </w:tcPr>
          <w:p w14:paraId="603035D6" w14:textId="77777777" w:rsidR="001D4E53" w:rsidRPr="00E156B4" w:rsidRDefault="001D4E53" w:rsidP="001D4E53">
            <w:pPr>
              <w:ind w:firstLine="0"/>
              <w:rPr>
                <w:b/>
                <w:color w:val="000000"/>
                <w:shd w:val="clear" w:color="auto" w:fill="FFFFFF"/>
              </w:rPr>
            </w:pPr>
            <w:r w:rsidRPr="034F975A">
              <w:rPr>
                <w:b/>
                <w:color w:val="000000"/>
                <w:shd w:val="clear" w:color="auto" w:fill="FFFFFF"/>
              </w:rPr>
              <w:t xml:space="preserve"> Covered by health insurance</w:t>
            </w:r>
          </w:p>
        </w:tc>
      </w:tr>
      <w:tr w:rsidR="001D4E53" w:rsidRPr="00E156B4" w14:paraId="58C3E559" w14:textId="77777777" w:rsidTr="5D2F0223">
        <w:trPr>
          <w:trHeight w:val="290"/>
        </w:trPr>
        <w:tc>
          <w:tcPr>
            <w:tcW w:w="1460" w:type="dxa"/>
            <w:noWrap/>
            <w:hideMark/>
          </w:tcPr>
          <w:p w14:paraId="4D795FF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HIQ032A </w:t>
            </w:r>
          </w:p>
        </w:tc>
        <w:tc>
          <w:tcPr>
            <w:tcW w:w="3880" w:type="dxa"/>
            <w:noWrap/>
            <w:hideMark/>
          </w:tcPr>
          <w:p w14:paraId="44645955"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Covered by private insurance</w:t>
            </w:r>
          </w:p>
        </w:tc>
      </w:tr>
      <w:tr w:rsidR="001D4E53" w:rsidRPr="00E156B4" w14:paraId="7279F4F5" w14:textId="77777777" w:rsidTr="5D2F0223">
        <w:trPr>
          <w:trHeight w:val="290"/>
        </w:trPr>
        <w:tc>
          <w:tcPr>
            <w:tcW w:w="1460" w:type="dxa"/>
            <w:noWrap/>
            <w:hideMark/>
          </w:tcPr>
          <w:p w14:paraId="6E426E81"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HIQ032B </w:t>
            </w:r>
          </w:p>
        </w:tc>
        <w:tc>
          <w:tcPr>
            <w:tcW w:w="3880" w:type="dxa"/>
            <w:noWrap/>
            <w:hideMark/>
          </w:tcPr>
          <w:p w14:paraId="05964FA4"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Covered by Medicare</w:t>
            </w:r>
          </w:p>
        </w:tc>
      </w:tr>
      <w:tr w:rsidR="001D4E53" w:rsidRPr="00E156B4" w14:paraId="3F347FD4" w14:textId="77777777" w:rsidTr="5D2F0223">
        <w:trPr>
          <w:trHeight w:val="290"/>
        </w:trPr>
        <w:tc>
          <w:tcPr>
            <w:tcW w:w="1460" w:type="dxa"/>
            <w:noWrap/>
            <w:hideMark/>
          </w:tcPr>
          <w:p w14:paraId="4BB7458D"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HIQ270 </w:t>
            </w:r>
          </w:p>
        </w:tc>
        <w:tc>
          <w:tcPr>
            <w:tcW w:w="3880" w:type="dxa"/>
            <w:noWrap/>
            <w:hideMark/>
          </w:tcPr>
          <w:p w14:paraId="50F41773"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Do plans cover prescriptions?</w:t>
            </w:r>
          </w:p>
        </w:tc>
      </w:tr>
      <w:tr w:rsidR="001D4E53" w:rsidRPr="00E156B4" w14:paraId="61EC77D9" w14:textId="77777777" w:rsidTr="5D2F0223">
        <w:trPr>
          <w:trHeight w:val="290"/>
        </w:trPr>
        <w:tc>
          <w:tcPr>
            <w:tcW w:w="1460" w:type="dxa"/>
            <w:noWrap/>
            <w:hideMark/>
          </w:tcPr>
          <w:p w14:paraId="5C18B4D1"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HIQ032D </w:t>
            </w:r>
          </w:p>
        </w:tc>
        <w:tc>
          <w:tcPr>
            <w:tcW w:w="3880" w:type="dxa"/>
            <w:noWrap/>
            <w:hideMark/>
          </w:tcPr>
          <w:p w14:paraId="3ADD96BC"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Covered by Medicaid</w:t>
            </w:r>
          </w:p>
        </w:tc>
      </w:tr>
      <w:tr w:rsidR="001D4E53" w:rsidRPr="00E156B4" w14:paraId="76FCC707" w14:textId="77777777" w:rsidTr="5D2F0223">
        <w:trPr>
          <w:trHeight w:val="290"/>
        </w:trPr>
        <w:tc>
          <w:tcPr>
            <w:tcW w:w="1460" w:type="dxa"/>
            <w:noWrap/>
            <w:hideMark/>
          </w:tcPr>
          <w:p w14:paraId="47BE9999"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HIQ210 </w:t>
            </w:r>
          </w:p>
        </w:tc>
        <w:tc>
          <w:tcPr>
            <w:tcW w:w="3880" w:type="dxa"/>
            <w:noWrap/>
            <w:hideMark/>
          </w:tcPr>
          <w:p w14:paraId="76174D48" w14:textId="77777777" w:rsidR="001D4E53" w:rsidRPr="00E156B4" w:rsidRDefault="001D4E53" w:rsidP="001D4E53">
            <w:pPr>
              <w:ind w:firstLine="0"/>
              <w:rPr>
                <w:color w:val="000000"/>
                <w:shd w:val="clear" w:color="auto" w:fill="FFFFFF"/>
              </w:rPr>
            </w:pPr>
            <w:r w:rsidRPr="034F975A">
              <w:rPr>
                <w:color w:val="000000"/>
                <w:shd w:val="clear" w:color="auto" w:fill="FFFFFF"/>
              </w:rPr>
              <w:t xml:space="preserve"> Time when no insurance in past year?</w:t>
            </w:r>
          </w:p>
        </w:tc>
      </w:tr>
      <w:tr w:rsidR="001D4E53" w:rsidRPr="00E156B4" w14:paraId="182F2635" w14:textId="77777777" w:rsidTr="5D2F0223">
        <w:trPr>
          <w:trHeight w:val="290"/>
        </w:trPr>
        <w:tc>
          <w:tcPr>
            <w:tcW w:w="1460" w:type="dxa"/>
            <w:noWrap/>
            <w:hideMark/>
          </w:tcPr>
          <w:p w14:paraId="5A6C4BC1" w14:textId="77777777" w:rsidR="001D4E53" w:rsidRPr="00E156B4" w:rsidRDefault="001D4E53" w:rsidP="001D4E53">
            <w:pPr>
              <w:ind w:firstLine="0"/>
              <w:rPr>
                <w:color w:val="000000"/>
                <w:shd w:val="clear" w:color="auto" w:fill="FFFFFF"/>
              </w:rPr>
            </w:pPr>
            <w:r w:rsidRPr="034F975A">
              <w:rPr>
                <w:color w:val="000000"/>
                <w:shd w:val="clear" w:color="auto" w:fill="FFFFFF"/>
              </w:rPr>
              <w:t>HIQ032D</w:t>
            </w:r>
          </w:p>
        </w:tc>
        <w:tc>
          <w:tcPr>
            <w:tcW w:w="3880" w:type="dxa"/>
            <w:noWrap/>
            <w:hideMark/>
          </w:tcPr>
          <w:p w14:paraId="07A320D4" w14:textId="77777777" w:rsidR="001D4E53" w:rsidRPr="00E156B4" w:rsidRDefault="001D4E53" w:rsidP="001D4E53">
            <w:pPr>
              <w:ind w:firstLine="0"/>
              <w:rPr>
                <w:color w:val="000000"/>
                <w:shd w:val="clear" w:color="auto" w:fill="FFFFFF"/>
              </w:rPr>
            </w:pPr>
            <w:r w:rsidRPr="034F975A">
              <w:rPr>
                <w:color w:val="000000"/>
                <w:shd w:val="clear" w:color="auto" w:fill="FFFFFF"/>
              </w:rPr>
              <w:t>Covered by Medicaid</w:t>
            </w:r>
          </w:p>
        </w:tc>
      </w:tr>
      <w:tr w:rsidR="001D4E53" w:rsidRPr="00E156B4" w14:paraId="0DA27B2C" w14:textId="77777777" w:rsidTr="5D2F0223">
        <w:trPr>
          <w:trHeight w:val="290"/>
        </w:trPr>
        <w:tc>
          <w:tcPr>
            <w:tcW w:w="1460" w:type="dxa"/>
            <w:noWrap/>
            <w:hideMark/>
          </w:tcPr>
          <w:p w14:paraId="63D973C7" w14:textId="77777777" w:rsidR="001D4E53" w:rsidRPr="00E156B4" w:rsidRDefault="001D4E53" w:rsidP="001D4E53">
            <w:pPr>
              <w:ind w:firstLine="0"/>
              <w:rPr>
                <w:color w:val="000000"/>
                <w:shd w:val="clear" w:color="auto" w:fill="FFFFFF"/>
              </w:rPr>
            </w:pPr>
            <w:r w:rsidRPr="034F975A">
              <w:rPr>
                <w:color w:val="000000"/>
                <w:shd w:val="clear" w:color="auto" w:fill="FFFFFF"/>
              </w:rPr>
              <w:t>HIQ210</w:t>
            </w:r>
          </w:p>
        </w:tc>
        <w:tc>
          <w:tcPr>
            <w:tcW w:w="3880" w:type="dxa"/>
            <w:noWrap/>
            <w:hideMark/>
          </w:tcPr>
          <w:p w14:paraId="283B7FCC" w14:textId="77777777" w:rsidR="001D4E53" w:rsidRPr="00E156B4" w:rsidRDefault="001D4E53" w:rsidP="001D4E53">
            <w:pPr>
              <w:ind w:firstLine="0"/>
              <w:rPr>
                <w:color w:val="000000"/>
                <w:shd w:val="clear" w:color="auto" w:fill="FFFFFF"/>
              </w:rPr>
            </w:pPr>
            <w:r w:rsidRPr="034F975A">
              <w:rPr>
                <w:color w:val="000000"/>
                <w:shd w:val="clear" w:color="auto" w:fill="FFFFFF"/>
              </w:rPr>
              <w:t>Time when no insurance in past year?</w:t>
            </w:r>
          </w:p>
        </w:tc>
      </w:tr>
    </w:tbl>
    <w:p w14:paraId="07C2964A" w14:textId="6DD5E03F" w:rsidR="5D2F0223" w:rsidRPr="00E156B4" w:rsidRDefault="5D2F0223"/>
    <w:p w14:paraId="01144D17" w14:textId="77777777" w:rsidR="0095533A" w:rsidRPr="00E156B4" w:rsidRDefault="0095533A" w:rsidP="001D4E53">
      <w:pPr>
        <w:ind w:firstLine="0"/>
        <w:jc w:val="left"/>
        <w:rPr>
          <w:b/>
        </w:rPr>
      </w:pPr>
    </w:p>
    <w:p w14:paraId="7C5C0849" w14:textId="77777777" w:rsidR="0098419F" w:rsidRPr="00E156B4" w:rsidRDefault="0098419F" w:rsidP="001D4E53">
      <w:pPr>
        <w:ind w:firstLine="0"/>
        <w:jc w:val="left"/>
        <w:rPr>
          <w:b/>
        </w:rPr>
      </w:pPr>
    </w:p>
    <w:p w14:paraId="0F573AF0" w14:textId="58664C9E" w:rsidR="0098419F" w:rsidRPr="00E156B4" w:rsidRDefault="0098419F" w:rsidP="005B676F">
      <w:pPr>
        <w:pStyle w:val="heading10"/>
        <w:rPr>
          <w:szCs w:val="24"/>
        </w:rPr>
      </w:pPr>
      <w:r w:rsidRPr="034F975A">
        <w:rPr>
          <w:szCs w:val="24"/>
        </w:rPr>
        <w:t>Data Storage and Extraction</w:t>
      </w:r>
    </w:p>
    <w:p w14:paraId="1C2F8F55" w14:textId="09F9CBB4" w:rsidR="054BDA14" w:rsidRPr="00E156B4" w:rsidRDefault="054BDA14" w:rsidP="2FD88518">
      <w:r w:rsidRPr="034F975A">
        <w:t>There were three</w:t>
      </w:r>
      <w:r w:rsidR="6CE9B2D6" w:rsidRPr="034F975A">
        <w:t xml:space="preserve"> survey respondent </w:t>
      </w:r>
      <w:r w:rsidRPr="034F975A">
        <w:t xml:space="preserve">datasets extracted from the NHANES survey </w:t>
      </w:r>
      <w:r w:rsidR="2621A244" w:rsidRPr="034F975A">
        <w:t xml:space="preserve">repository </w:t>
      </w:r>
      <w:r w:rsidRPr="034F975A">
        <w:t xml:space="preserve">namely Demographics, Hospital Utilization and Health Insurance Coverage. </w:t>
      </w:r>
      <w:r w:rsidR="5BDD9334" w:rsidRPr="034F975A">
        <w:t xml:space="preserve">These form the core datasets. </w:t>
      </w:r>
      <w:r w:rsidR="0FEF465D" w:rsidRPr="034F975A">
        <w:t>They were extracted and uploaded to the MySQL database server.</w:t>
      </w:r>
    </w:p>
    <w:p w14:paraId="54A91DC3" w14:textId="335E20F7" w:rsidR="5D2F0223" w:rsidRPr="00E156B4" w:rsidRDefault="5D2F0223" w:rsidP="0871F57A">
      <w:pPr>
        <w:ind w:firstLine="0"/>
        <w:rPr>
          <w:b/>
        </w:rPr>
      </w:pPr>
    </w:p>
    <w:p w14:paraId="1D6E8AE3" w14:textId="335E20F7" w:rsidR="00164918" w:rsidRPr="00E156B4" w:rsidRDefault="008B5E8F" w:rsidP="0871F57A">
      <w:pPr>
        <w:ind w:firstLine="0"/>
      </w:pPr>
      <w:r w:rsidRPr="034F975A">
        <w:t xml:space="preserve">We have two extraction operations in our Project. </w:t>
      </w:r>
    </w:p>
    <w:p w14:paraId="6F67E9FD" w14:textId="335E20F7" w:rsidR="00164918" w:rsidRPr="00E156B4" w:rsidRDefault="008B5E8F" w:rsidP="00164918">
      <w:pPr>
        <w:pStyle w:val="ListParagraph"/>
        <w:numPr>
          <w:ilvl w:val="0"/>
          <w:numId w:val="24"/>
        </w:numPr>
      </w:pPr>
      <w:r w:rsidRPr="034F975A">
        <w:t>Extraction of data from NHANES</w:t>
      </w:r>
    </w:p>
    <w:p w14:paraId="00B4FB7A" w14:textId="0DED9B35" w:rsidR="008B5E8F" w:rsidRPr="00E156B4" w:rsidRDefault="008B5E8F" w:rsidP="00164918">
      <w:pPr>
        <w:pStyle w:val="ListParagraph"/>
        <w:numPr>
          <w:ilvl w:val="0"/>
          <w:numId w:val="24"/>
        </w:numPr>
      </w:pPr>
      <w:r w:rsidRPr="034F975A">
        <w:t>Extraction of data from MySQL Database</w:t>
      </w:r>
    </w:p>
    <w:p w14:paraId="4617C084" w14:textId="11909645" w:rsidR="008B5E8F" w:rsidRPr="00E156B4" w:rsidRDefault="008B5E8F" w:rsidP="0871F57A">
      <w:pPr>
        <w:ind w:firstLine="0"/>
        <w:rPr>
          <w:b/>
        </w:rPr>
      </w:pPr>
    </w:p>
    <w:p w14:paraId="4838CD49" w14:textId="78118466" w:rsidR="005E6BD8" w:rsidRPr="00E156B4" w:rsidRDefault="00B55CD4" w:rsidP="5D2F0223">
      <w:pPr>
        <w:pStyle w:val="heading20"/>
      </w:pPr>
      <w:r w:rsidRPr="034F975A">
        <w:t>Data Extraction</w:t>
      </w:r>
    </w:p>
    <w:p w14:paraId="21334607" w14:textId="0DB830EA" w:rsidR="007F63BA" w:rsidRPr="00E156B4" w:rsidRDefault="007F63BA" w:rsidP="007F63BA">
      <w:pPr>
        <w:pStyle w:val="Heading3"/>
        <w:numPr>
          <w:ilvl w:val="2"/>
          <w:numId w:val="4"/>
        </w:numPr>
      </w:pPr>
      <w:r w:rsidRPr="034F975A">
        <w:t>Extraction From NHANES</w:t>
      </w:r>
    </w:p>
    <w:p w14:paraId="550E9318" w14:textId="77777777" w:rsidR="007F63BA" w:rsidRPr="00E156B4" w:rsidRDefault="007F63BA" w:rsidP="007F63BA">
      <w:pPr>
        <w:ind w:firstLine="0"/>
      </w:pPr>
    </w:p>
    <w:p w14:paraId="09DEB322" w14:textId="503D562B" w:rsidR="0CA554DF" w:rsidRPr="00E156B4" w:rsidRDefault="0CA554DF" w:rsidP="5F6E5A19">
      <w:pPr>
        <w:ind w:firstLine="0"/>
      </w:pPr>
      <w:r w:rsidRPr="034F975A">
        <w:t>The NHANES survey repository has data stored in XPT format. We download the files and use Python to convert the files to CSV format files</w:t>
      </w:r>
      <w:r w:rsidR="49EDF295" w:rsidRPr="034F975A">
        <w:t xml:space="preserve"> using the Pandas Library functions</w:t>
      </w:r>
      <w:r w:rsidRPr="034F975A">
        <w:t xml:space="preserve">. This helped </w:t>
      </w:r>
      <w:r w:rsidR="09E7EEE4" w:rsidRPr="034F975A">
        <w:t>us</w:t>
      </w:r>
      <w:r w:rsidRPr="034F975A">
        <w:t xml:space="preserve"> view the data through </w:t>
      </w:r>
      <w:r w:rsidR="75F884C4" w:rsidRPr="034F975A">
        <w:t>Microsoft Excel.</w:t>
      </w:r>
    </w:p>
    <w:p w14:paraId="3D93AD63" w14:textId="77777777" w:rsidR="007F63BA" w:rsidRPr="00E156B4" w:rsidRDefault="007F63BA" w:rsidP="5F6E5A19">
      <w:pPr>
        <w:ind w:firstLine="0"/>
      </w:pPr>
    </w:p>
    <w:p w14:paraId="003AF075" w14:textId="70A276D5" w:rsidR="001C3973" w:rsidRPr="00E156B4" w:rsidRDefault="001C3973" w:rsidP="5F6E5A19">
      <w:pPr>
        <w:ind w:firstLine="0"/>
      </w:pPr>
      <w:r>
        <w:rPr>
          <w:noProof/>
        </w:rPr>
        <w:drawing>
          <wp:inline distT="0" distB="0" distL="0" distR="0" wp14:anchorId="57814CF2" wp14:editId="3AA7B527">
            <wp:extent cx="4392930" cy="936625"/>
            <wp:effectExtent l="0" t="0" r="7620" b="0"/>
            <wp:docPr id="17" name="Picture 1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2930" cy="936625"/>
                    </a:xfrm>
                    <a:prstGeom prst="rect">
                      <a:avLst/>
                    </a:prstGeom>
                  </pic:spPr>
                </pic:pic>
              </a:graphicData>
            </a:graphic>
          </wp:inline>
        </w:drawing>
      </w:r>
    </w:p>
    <w:p w14:paraId="5B771CB9" w14:textId="70A276D5" w:rsidR="00BE7FB5" w:rsidRDefault="00BE7FB5" w:rsidP="5F6E5A19">
      <w:pPr>
        <w:ind w:firstLine="0"/>
      </w:pPr>
    </w:p>
    <w:p w14:paraId="221FA8EC" w14:textId="70A276D5" w:rsidR="00BE7FB5" w:rsidRPr="00E156B4" w:rsidRDefault="00BE7FB5" w:rsidP="5F6E5A19">
      <w:pPr>
        <w:ind w:firstLine="0"/>
      </w:pPr>
    </w:p>
    <w:p w14:paraId="01E603C3" w14:textId="52E24584" w:rsidR="007F63BA" w:rsidRPr="00E156B4" w:rsidRDefault="007F63BA" w:rsidP="007F63BA">
      <w:pPr>
        <w:pStyle w:val="Heading3"/>
        <w:numPr>
          <w:ilvl w:val="2"/>
          <w:numId w:val="4"/>
        </w:numPr>
      </w:pPr>
      <w:r w:rsidRPr="034F975A">
        <w:t>Extraction From MySQL</w:t>
      </w:r>
    </w:p>
    <w:p w14:paraId="5D5BC649" w14:textId="77777777" w:rsidR="007F63BA" w:rsidRPr="00E156B4" w:rsidRDefault="007F63BA" w:rsidP="007F63BA"/>
    <w:p w14:paraId="5CFECB62" w14:textId="6DEF9520" w:rsidR="008B5E8F" w:rsidRPr="00E156B4" w:rsidRDefault="008B5E8F" w:rsidP="007F63BA">
      <w:r w:rsidRPr="034F975A">
        <w:t>To extract data from MySQL database</w:t>
      </w:r>
      <w:r w:rsidR="00E107EF" w:rsidRPr="034F975A">
        <w:t xml:space="preserve"> to the Python environment</w:t>
      </w:r>
      <w:r w:rsidRPr="034F975A">
        <w:t xml:space="preserve"> we create a database connection </w:t>
      </w:r>
      <w:r w:rsidR="00132FA1" w:rsidRPr="034F975A">
        <w:t>using the library MySQLdb</w:t>
      </w:r>
      <w:r w:rsidR="00443916" w:rsidRPr="034F975A">
        <w:t xml:space="preserve"> and use the connection</w:t>
      </w:r>
      <w:r w:rsidR="00FA0A3E" w:rsidRPr="034F975A">
        <w:t xml:space="preserve"> </w:t>
      </w:r>
      <w:r w:rsidR="00F1235C" w:rsidRPr="034F975A">
        <w:t xml:space="preserve">instance to the </w:t>
      </w:r>
      <w:r w:rsidR="00BC3CBD" w:rsidRPr="034F975A">
        <w:t>Pandas library function read_sql</w:t>
      </w:r>
      <w:r w:rsidR="00004CCB" w:rsidRPr="034F975A">
        <w:t xml:space="preserve"> to extract the data to a pandas data</w:t>
      </w:r>
      <w:r w:rsidR="00E67F6D" w:rsidRPr="034F975A">
        <w:t xml:space="preserve"> </w:t>
      </w:r>
      <w:r w:rsidR="00004CCB" w:rsidRPr="034F975A">
        <w:t>frame</w:t>
      </w:r>
      <w:r w:rsidR="00E67F6D" w:rsidRPr="034F975A">
        <w:t xml:space="preserve"> object</w:t>
      </w:r>
    </w:p>
    <w:p w14:paraId="346D66CC" w14:textId="77777777" w:rsidR="00057522" w:rsidRPr="00E156B4" w:rsidRDefault="00057522" w:rsidP="00004CCB"/>
    <w:p w14:paraId="707A1A12" w14:textId="74DAB57E" w:rsidR="00057522" w:rsidRPr="00E156B4" w:rsidRDefault="00057522" w:rsidP="00004CCB">
      <w:r>
        <w:rPr>
          <w:noProof/>
        </w:rPr>
        <w:drawing>
          <wp:inline distT="0" distB="0" distL="0" distR="0" wp14:anchorId="057185D5" wp14:editId="10A4EA02">
            <wp:extent cx="4392930" cy="4305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92930" cy="430530"/>
                    </a:xfrm>
                    <a:prstGeom prst="rect">
                      <a:avLst/>
                    </a:prstGeom>
                  </pic:spPr>
                </pic:pic>
              </a:graphicData>
            </a:graphic>
          </wp:inline>
        </w:drawing>
      </w:r>
    </w:p>
    <w:p w14:paraId="52D5AAE4" w14:textId="335E20F7" w:rsidR="001C3973" w:rsidRPr="00E156B4" w:rsidRDefault="001C3973" w:rsidP="007F63BA"/>
    <w:p w14:paraId="717DFEFD" w14:textId="335E20F7" w:rsidR="00164918" w:rsidRPr="00E156B4" w:rsidRDefault="00164918" w:rsidP="007F63BA"/>
    <w:p w14:paraId="27BFCF1E" w14:textId="335E20F7" w:rsidR="00164918" w:rsidRPr="00E156B4" w:rsidRDefault="00164918" w:rsidP="00164918">
      <w:pPr>
        <w:pStyle w:val="heading20"/>
      </w:pPr>
      <w:r w:rsidRPr="034F975A">
        <w:t>Data Import</w:t>
      </w:r>
    </w:p>
    <w:p w14:paraId="398752A4" w14:textId="335E20F7" w:rsidR="00164918" w:rsidRPr="00E156B4" w:rsidRDefault="00164918" w:rsidP="00164918">
      <w:r w:rsidRPr="034F975A">
        <w:t xml:space="preserve">To import data to MySQL database </w:t>
      </w:r>
      <w:r w:rsidR="00B95BE9" w:rsidRPr="034F975A">
        <w:t xml:space="preserve">we appropriately convert all columns to the right datatypes and </w:t>
      </w:r>
      <w:r w:rsidR="00E40CA8" w:rsidRPr="034F975A">
        <w:t xml:space="preserve">create a connection string using </w:t>
      </w:r>
      <w:r w:rsidR="00BD19F0" w:rsidRPr="034F975A">
        <w:t xml:space="preserve">the function create_engine from the library </w:t>
      </w:r>
      <w:r w:rsidR="009443D9" w:rsidRPr="034F975A">
        <w:t>sqlalchemy.</w:t>
      </w:r>
      <w:r w:rsidR="00B95BE9" w:rsidRPr="034F975A">
        <w:t xml:space="preserve"> </w:t>
      </w:r>
      <w:r w:rsidR="00345A88" w:rsidRPr="034F975A">
        <w:t>Pandas library function to_sql is utilized to upload the data frame to MySQL database</w:t>
      </w:r>
      <w:r w:rsidR="001A07F8" w:rsidRPr="034F975A">
        <w:t>. The function uses the connection string as an input.</w:t>
      </w:r>
    </w:p>
    <w:p w14:paraId="4199EB56" w14:textId="335E20F7" w:rsidR="00031262" w:rsidRPr="00E156B4" w:rsidRDefault="00031262" w:rsidP="00164918"/>
    <w:p w14:paraId="4003B577" w14:textId="335E20F7" w:rsidR="00031262" w:rsidRPr="00E156B4" w:rsidRDefault="00031262" w:rsidP="00164918">
      <w:r>
        <w:rPr>
          <w:noProof/>
        </w:rPr>
        <w:drawing>
          <wp:inline distT="0" distB="0" distL="0" distR="0" wp14:anchorId="7049BE34" wp14:editId="76C21C13">
            <wp:extent cx="4392930" cy="2831465"/>
            <wp:effectExtent l="0" t="0" r="7620" b="698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2930" cy="2831465"/>
                    </a:xfrm>
                    <a:prstGeom prst="rect">
                      <a:avLst/>
                    </a:prstGeom>
                  </pic:spPr>
                </pic:pic>
              </a:graphicData>
            </a:graphic>
          </wp:inline>
        </w:drawing>
      </w:r>
    </w:p>
    <w:p w14:paraId="30814146" w14:textId="335E20F7" w:rsidR="005B3835" w:rsidRPr="00E156B4" w:rsidRDefault="005B3835" w:rsidP="00164918">
      <w:r>
        <w:rPr>
          <w:noProof/>
        </w:rPr>
        <w:drawing>
          <wp:inline distT="0" distB="0" distL="0" distR="0" wp14:anchorId="268B425C" wp14:editId="66E62930">
            <wp:extent cx="4392930" cy="866775"/>
            <wp:effectExtent l="0" t="0" r="7620" b="952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2930" cy="866775"/>
                    </a:xfrm>
                    <a:prstGeom prst="rect">
                      <a:avLst/>
                    </a:prstGeom>
                  </pic:spPr>
                </pic:pic>
              </a:graphicData>
            </a:graphic>
          </wp:inline>
        </w:drawing>
      </w:r>
    </w:p>
    <w:p w14:paraId="78AD16F4" w14:textId="57F9C64B" w:rsidR="005E6BD8" w:rsidRPr="00E156B4" w:rsidRDefault="005E6BD8" w:rsidP="5D2F0223">
      <w:pPr>
        <w:ind w:firstLine="0"/>
      </w:pPr>
    </w:p>
    <w:p w14:paraId="167D8AB9" w14:textId="2C87B2F7" w:rsidR="005E6BD8" w:rsidRPr="00E156B4" w:rsidRDefault="005E6BD8" w:rsidP="5D2F0223">
      <w:pPr>
        <w:ind w:firstLine="0"/>
      </w:pPr>
    </w:p>
    <w:p w14:paraId="1FF7E0D1" w14:textId="06B26013" w:rsidR="000C77CB" w:rsidRPr="00E156B4" w:rsidRDefault="1FE9A3A5" w:rsidP="000C77CB">
      <w:pPr>
        <w:pStyle w:val="heading10"/>
      </w:pPr>
      <w:r>
        <w:t>Data Cleaning</w:t>
      </w:r>
    </w:p>
    <w:p w14:paraId="75965F80" w14:textId="15DD8A2B" w:rsidR="0279ED01" w:rsidRPr="00E156B4" w:rsidRDefault="0279ED01">
      <w:r w:rsidRPr="034F975A">
        <w:rPr>
          <w:color w:val="000000" w:themeColor="text1"/>
          <w:lang w:val="en-GB"/>
        </w:rPr>
        <w:t xml:space="preserve">The datasets were obtained from the NHANES (National Health and Nutritional Survey). Data cleaning was carried out separately for each of the three datasets. Using related columns, logical possibilities, and the K </w:t>
      </w:r>
      <w:r w:rsidR="00C10288" w:rsidRPr="034F975A">
        <w:rPr>
          <w:color w:val="000000" w:themeColor="text1"/>
          <w:lang w:val="en-GB"/>
        </w:rPr>
        <w:t>Nearest</w:t>
      </w:r>
      <w:r w:rsidRPr="034F975A">
        <w:rPr>
          <w:color w:val="000000" w:themeColor="text1"/>
          <w:lang w:val="en-GB"/>
        </w:rPr>
        <w:t xml:space="preserve"> Neighbours approach, the missing values in each field were imputed.</w:t>
      </w:r>
    </w:p>
    <w:p w14:paraId="1CAF59C4" w14:textId="76A74983" w:rsidR="2A3D8996" w:rsidRPr="00E156B4" w:rsidRDefault="2A3D8996" w:rsidP="2A3D8996"/>
    <w:p w14:paraId="22AE6516" w14:textId="77777777" w:rsidR="000C77CB" w:rsidRPr="00E156B4" w:rsidRDefault="591B12A2" w:rsidP="000C77CB">
      <w:pPr>
        <w:pStyle w:val="heading20"/>
      </w:pPr>
      <w:r w:rsidRPr="034F975A">
        <w:t>Demographics Data Cleaning</w:t>
      </w:r>
    </w:p>
    <w:p w14:paraId="00884FFD" w14:textId="4E475A74" w:rsidR="0E1943E6" w:rsidRPr="00E156B4" w:rsidRDefault="0E1943E6">
      <w:r w:rsidRPr="034F975A">
        <w:rPr>
          <w:color w:val="000000" w:themeColor="text1"/>
        </w:rPr>
        <w:t xml:space="preserve">For the variables in this dataset, the values </w:t>
      </w:r>
      <w:r w:rsidR="00C10288" w:rsidRPr="034F975A">
        <w:rPr>
          <w:color w:val="000000" w:themeColor="text1"/>
        </w:rPr>
        <w:t>7,9,</w:t>
      </w:r>
      <w:r w:rsidRPr="034F975A">
        <w:rPr>
          <w:color w:val="000000" w:themeColor="text1"/>
        </w:rPr>
        <w:t>77</w:t>
      </w:r>
      <w:r w:rsidR="00C10288" w:rsidRPr="034F975A">
        <w:rPr>
          <w:color w:val="000000" w:themeColor="text1"/>
        </w:rPr>
        <w:t>,</w:t>
      </w:r>
      <w:r w:rsidRPr="034F975A">
        <w:rPr>
          <w:color w:val="000000" w:themeColor="text1"/>
        </w:rPr>
        <w:t xml:space="preserve"> 99 were converted to none as they belong to the classes “refused” </w:t>
      </w:r>
      <w:r w:rsidR="00C10288" w:rsidRPr="034F975A">
        <w:rPr>
          <w:color w:val="000000" w:themeColor="text1"/>
        </w:rPr>
        <w:t>(7,77)</w:t>
      </w:r>
      <w:r w:rsidRPr="034F975A">
        <w:rPr>
          <w:color w:val="000000" w:themeColor="text1"/>
        </w:rPr>
        <w:t xml:space="preserve"> and “don’t know”</w:t>
      </w:r>
      <w:r w:rsidR="00C10288" w:rsidRPr="034F975A">
        <w:rPr>
          <w:color w:val="000000" w:themeColor="text1"/>
        </w:rPr>
        <w:t xml:space="preserve"> (9,99)</w:t>
      </w:r>
      <w:r w:rsidRPr="034F975A">
        <w:rPr>
          <w:color w:val="000000" w:themeColor="text1"/>
        </w:rPr>
        <w:t xml:space="preserve">. </w:t>
      </w:r>
      <w:r w:rsidR="00437D79" w:rsidRPr="034F975A">
        <w:rPr>
          <w:color w:val="000000" w:themeColor="text1"/>
        </w:rPr>
        <w:t>This applied to all columns in the dataset</w:t>
      </w:r>
    </w:p>
    <w:p w14:paraId="152C3A4E" w14:textId="360DF402" w:rsidR="2A3D8996" w:rsidRPr="00E156B4" w:rsidRDefault="2A3D8996" w:rsidP="2A3D8996">
      <w:pPr>
        <w:rPr>
          <w:color w:val="000000" w:themeColor="text1"/>
        </w:rPr>
      </w:pPr>
    </w:p>
    <w:p w14:paraId="3BCE398F" w14:textId="56CCAF08" w:rsidR="007655CC" w:rsidRPr="00E156B4" w:rsidRDefault="00A47E49" w:rsidP="00456BF6">
      <w:pPr>
        <w:ind w:firstLine="0"/>
      </w:pPr>
      <w:r w:rsidRPr="034F975A">
        <w:t xml:space="preserve">Each column was separately treated. We </w:t>
      </w:r>
      <w:r w:rsidR="008F1CCE" w:rsidRPr="034F975A">
        <w:t>use a table below to depict the method in which each individual column was treated.</w:t>
      </w:r>
    </w:p>
    <w:p w14:paraId="515CD9D3" w14:textId="335E20F7" w:rsidR="007655CC" w:rsidRPr="00E156B4" w:rsidRDefault="007655CC" w:rsidP="2A3D8996"/>
    <w:p w14:paraId="186721B8" w14:textId="74B55791" w:rsidR="1A5AFE3F" w:rsidRPr="00E156B4" w:rsidRDefault="1A5AFE3F" w:rsidP="00456BF6">
      <w:pPr>
        <w:ind w:firstLine="0"/>
      </w:pPr>
      <w:r w:rsidRPr="034F975A">
        <w:rPr>
          <w:color w:val="000000" w:themeColor="text1"/>
        </w:rPr>
        <w:t>The imputed demographic dataset variables</w:t>
      </w:r>
      <w:r w:rsidR="00456BF6">
        <w:rPr>
          <w:color w:val="000000" w:themeColor="text1"/>
        </w:rPr>
        <w:t>,</w:t>
      </w:r>
    </w:p>
    <w:p w14:paraId="5C1B7DAC" w14:textId="67D18958" w:rsidR="1A5AFE3F" w:rsidRPr="00E156B4" w:rsidRDefault="1A5AFE3F" w:rsidP="007655CC">
      <w:pPr>
        <w:jc w:val="left"/>
      </w:pPr>
    </w:p>
    <w:tbl>
      <w:tblPr>
        <w:tblW w:w="7940" w:type="dxa"/>
        <w:tblLook w:val="0600" w:firstRow="0" w:lastRow="0" w:firstColumn="0" w:lastColumn="0" w:noHBand="1" w:noVBand="1"/>
      </w:tblPr>
      <w:tblGrid>
        <w:gridCol w:w="1500"/>
        <w:gridCol w:w="6440"/>
      </w:tblGrid>
      <w:tr w:rsidR="00456BF6" w:rsidRPr="00456BF6" w14:paraId="29B207C8" w14:textId="77777777" w:rsidTr="00456BF6">
        <w:trPr>
          <w:trHeight w:val="300"/>
        </w:trPr>
        <w:tc>
          <w:tcPr>
            <w:tcW w:w="7940" w:type="dxa"/>
            <w:gridSpan w:val="2"/>
            <w:tcBorders>
              <w:top w:val="single" w:sz="8" w:space="0" w:color="000000"/>
              <w:left w:val="single" w:sz="8" w:space="0" w:color="000000"/>
              <w:bottom w:val="single" w:sz="8" w:space="0" w:color="000000"/>
              <w:right w:val="single" w:sz="8" w:space="0" w:color="000000"/>
            </w:tcBorders>
            <w:shd w:val="clear" w:color="000000" w:fill="E7E7E7"/>
            <w:vAlign w:val="bottom"/>
            <w:hideMark/>
          </w:tcPr>
          <w:p w14:paraId="425DF5F8"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 xml:space="preserve">Demographic data </w:t>
            </w:r>
          </w:p>
        </w:tc>
      </w:tr>
      <w:tr w:rsidR="00456BF6" w:rsidRPr="00456BF6" w14:paraId="7CD2F3F8" w14:textId="77777777" w:rsidTr="00456BF6">
        <w:trPr>
          <w:trHeight w:val="3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2DE15195"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Column</w:t>
            </w:r>
          </w:p>
        </w:tc>
        <w:tc>
          <w:tcPr>
            <w:tcW w:w="6440" w:type="dxa"/>
            <w:tcBorders>
              <w:top w:val="nil"/>
              <w:left w:val="nil"/>
              <w:bottom w:val="single" w:sz="8" w:space="0" w:color="000000"/>
              <w:right w:val="single" w:sz="8" w:space="0" w:color="000000"/>
            </w:tcBorders>
            <w:shd w:val="clear" w:color="000000" w:fill="E7E7E7"/>
            <w:vAlign w:val="bottom"/>
            <w:hideMark/>
          </w:tcPr>
          <w:p w14:paraId="3803975F"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Imputation logic</w:t>
            </w:r>
          </w:p>
        </w:tc>
      </w:tr>
      <w:tr w:rsidR="00456BF6" w:rsidRPr="00456BF6" w14:paraId="2B7A1954" w14:textId="77777777" w:rsidTr="00456BF6">
        <w:trPr>
          <w:trHeight w:val="3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43E676D7"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RIDAGEYR</w:t>
            </w:r>
          </w:p>
        </w:tc>
        <w:tc>
          <w:tcPr>
            <w:tcW w:w="6440" w:type="dxa"/>
            <w:tcBorders>
              <w:top w:val="nil"/>
              <w:left w:val="nil"/>
              <w:bottom w:val="single" w:sz="8" w:space="0" w:color="000000"/>
              <w:right w:val="single" w:sz="8" w:space="0" w:color="000000"/>
            </w:tcBorders>
            <w:shd w:val="clear" w:color="000000" w:fill="E7E7E7"/>
            <w:vAlign w:val="bottom"/>
            <w:hideMark/>
          </w:tcPr>
          <w:p w14:paraId="7B69F8C8"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RIDAGEYR (represents age in years) multiply RIDAGEMN by 12</w:t>
            </w:r>
          </w:p>
        </w:tc>
      </w:tr>
      <w:tr w:rsidR="00456BF6" w:rsidRPr="00456BF6" w14:paraId="36BED6CF" w14:textId="77777777" w:rsidTr="00456BF6">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062A6AFC"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DMDYRUSZ</w:t>
            </w:r>
          </w:p>
        </w:tc>
        <w:tc>
          <w:tcPr>
            <w:tcW w:w="6440" w:type="dxa"/>
            <w:tcBorders>
              <w:top w:val="nil"/>
              <w:left w:val="nil"/>
              <w:bottom w:val="single" w:sz="8" w:space="0" w:color="000000"/>
              <w:right w:val="single" w:sz="8" w:space="0" w:color="000000"/>
            </w:tcBorders>
            <w:shd w:val="clear" w:color="000000" w:fill="E7E7E7"/>
            <w:vAlign w:val="bottom"/>
            <w:hideMark/>
          </w:tcPr>
          <w:p w14:paraId="2456F341"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 xml:space="preserve">DMDYRUSZ(represents no. of years the participant has lived in US), missing values imputed as separate class indicating people born in the U.S </w:t>
            </w:r>
          </w:p>
        </w:tc>
      </w:tr>
      <w:tr w:rsidR="00456BF6" w:rsidRPr="00456BF6" w14:paraId="7EE63F2E" w14:textId="77777777" w:rsidTr="00456BF6">
        <w:trPr>
          <w:trHeight w:val="8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5243A701"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DMDEDUC2</w:t>
            </w:r>
          </w:p>
        </w:tc>
        <w:tc>
          <w:tcPr>
            <w:tcW w:w="6440" w:type="dxa"/>
            <w:tcBorders>
              <w:top w:val="nil"/>
              <w:left w:val="nil"/>
              <w:bottom w:val="single" w:sz="8" w:space="0" w:color="000000"/>
              <w:right w:val="single" w:sz="8" w:space="0" w:color="000000"/>
            </w:tcBorders>
            <w:shd w:val="clear" w:color="000000" w:fill="E7E7E7"/>
            <w:vAlign w:val="bottom"/>
            <w:hideMark/>
          </w:tcPr>
          <w:p w14:paraId="086AA91C"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DMDEDUC2(represents level of education completed by adults 20 and above) missing values imputed as separate class indicating people below 20 years of age</w:t>
            </w:r>
          </w:p>
        </w:tc>
      </w:tr>
      <w:tr w:rsidR="00456BF6" w:rsidRPr="00456BF6" w14:paraId="113751B1" w14:textId="77777777" w:rsidTr="00456BF6">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6212C7C3"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DMDMARTZ</w:t>
            </w:r>
          </w:p>
        </w:tc>
        <w:tc>
          <w:tcPr>
            <w:tcW w:w="6440" w:type="dxa"/>
            <w:tcBorders>
              <w:top w:val="nil"/>
              <w:left w:val="nil"/>
              <w:bottom w:val="single" w:sz="8" w:space="0" w:color="000000"/>
              <w:right w:val="single" w:sz="8" w:space="0" w:color="000000"/>
            </w:tcBorders>
            <w:shd w:val="clear" w:color="000000" w:fill="E7E7E7"/>
            <w:vAlign w:val="bottom"/>
            <w:hideMark/>
          </w:tcPr>
          <w:p w14:paraId="05866E04"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 xml:space="preserve">DMDMARTZ(represents people's marital status) missing values imputed as separate class indicating people below age of 20 </w:t>
            </w:r>
          </w:p>
        </w:tc>
      </w:tr>
      <w:tr w:rsidR="00456BF6" w:rsidRPr="00456BF6" w14:paraId="346F3232" w14:textId="77777777" w:rsidTr="00456BF6">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1245BCA9"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RIDEXPRG</w:t>
            </w:r>
          </w:p>
        </w:tc>
        <w:tc>
          <w:tcPr>
            <w:tcW w:w="6440" w:type="dxa"/>
            <w:tcBorders>
              <w:top w:val="nil"/>
              <w:left w:val="nil"/>
              <w:bottom w:val="single" w:sz="8" w:space="0" w:color="000000"/>
              <w:right w:val="single" w:sz="8" w:space="0" w:color="000000"/>
            </w:tcBorders>
            <w:shd w:val="clear" w:color="000000" w:fill="E7E7E7"/>
            <w:vAlign w:val="bottom"/>
            <w:hideMark/>
          </w:tcPr>
          <w:p w14:paraId="18634C34"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RIDEXPRG(represent women's pregnancy status) missing values imputed as separate class indicating males.</w:t>
            </w:r>
          </w:p>
        </w:tc>
      </w:tr>
      <w:tr w:rsidR="00456BF6" w:rsidRPr="00456BF6" w14:paraId="6537CFEA" w14:textId="77777777" w:rsidTr="00456BF6">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28E570B2"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val="en-IN" w:eastAsia="en-US"/>
              </w:rPr>
              <w:t>INDFMPIR</w:t>
            </w:r>
          </w:p>
        </w:tc>
        <w:tc>
          <w:tcPr>
            <w:tcW w:w="6440" w:type="dxa"/>
            <w:tcBorders>
              <w:top w:val="nil"/>
              <w:left w:val="nil"/>
              <w:bottom w:val="single" w:sz="8" w:space="0" w:color="000000"/>
              <w:right w:val="single" w:sz="8" w:space="0" w:color="000000"/>
            </w:tcBorders>
            <w:shd w:val="clear" w:color="000000" w:fill="E7E7E7"/>
            <w:vAlign w:val="bottom"/>
            <w:hideMark/>
          </w:tcPr>
          <w:p w14:paraId="05212FEA" w14:textId="77777777" w:rsidR="00456BF6" w:rsidRPr="00456BF6" w:rsidRDefault="00456BF6" w:rsidP="00456BF6">
            <w:pPr>
              <w:overflowPunct/>
              <w:autoSpaceDE/>
              <w:autoSpaceDN/>
              <w:adjustRightInd/>
              <w:spacing w:line="240" w:lineRule="auto"/>
              <w:ind w:firstLine="0"/>
              <w:jc w:val="center"/>
              <w:textAlignment w:val="auto"/>
              <w:rPr>
                <w:rFonts w:ascii="Calibri" w:hAnsi="Calibri" w:cs="Calibri"/>
                <w:color w:val="000000"/>
                <w:lang w:eastAsia="en-US"/>
              </w:rPr>
            </w:pPr>
            <w:r w:rsidRPr="00456BF6">
              <w:rPr>
                <w:rFonts w:ascii="Calibri" w:hAnsi="Calibri" w:cs="Calibri"/>
                <w:color w:val="000000"/>
                <w:lang w:eastAsia="en-US"/>
              </w:rPr>
              <w:t>INDFMPIR( represent the ratio of family income to poverty) missing values imputed by KNN algorithm.</w:t>
            </w:r>
          </w:p>
        </w:tc>
      </w:tr>
    </w:tbl>
    <w:p w14:paraId="3979023E" w14:textId="77777777" w:rsidR="00456BF6" w:rsidRPr="00E156B4" w:rsidRDefault="00456BF6" w:rsidP="007655CC">
      <w:pPr>
        <w:jc w:val="left"/>
      </w:pPr>
    </w:p>
    <w:p w14:paraId="0F18D24B" w14:textId="77777777" w:rsidR="000C77CB" w:rsidRPr="00E156B4" w:rsidRDefault="591B12A2" w:rsidP="000C77CB">
      <w:pPr>
        <w:pStyle w:val="heading20"/>
      </w:pPr>
      <w:r w:rsidRPr="034F975A">
        <w:t>Hospital Utilization Data Cleaning</w:t>
      </w:r>
    </w:p>
    <w:p w14:paraId="444EBFA6" w14:textId="77777777" w:rsidR="00456BF6" w:rsidRDefault="00456BF6" w:rsidP="00456BF6"/>
    <w:p w14:paraId="775A45F0" w14:textId="77777777" w:rsidR="00456BF6" w:rsidRPr="00E156B4" w:rsidRDefault="00456BF6" w:rsidP="00456BF6">
      <w:bookmarkStart w:id="5" w:name="_Hlk121859315"/>
      <w:r w:rsidRPr="034F975A">
        <w:rPr>
          <w:color w:val="000000" w:themeColor="text1"/>
        </w:rPr>
        <w:t>For the variables in this dataset, the values 7,9,77, 99 were converted to none as they belong to the classes “refused” (7,77) and “don’t know” (9,99). This applied to all columns in the dataset</w:t>
      </w:r>
    </w:p>
    <w:p w14:paraId="5D3A0DC8" w14:textId="77777777" w:rsidR="00456BF6" w:rsidRPr="00E156B4" w:rsidRDefault="00456BF6" w:rsidP="00456BF6">
      <w:pPr>
        <w:rPr>
          <w:color w:val="000000" w:themeColor="text1"/>
        </w:rPr>
      </w:pPr>
    </w:p>
    <w:p w14:paraId="00F3DF7E" w14:textId="032F8F64" w:rsidR="18CA0095" w:rsidRDefault="00456BF6" w:rsidP="00456BF6">
      <w:pPr>
        <w:ind w:firstLine="0"/>
      </w:pPr>
      <w:r w:rsidRPr="034F975A">
        <w:t>Each column was separately treated. We use a table below to depict the method in which each individual column was treated.</w:t>
      </w:r>
    </w:p>
    <w:bookmarkEnd w:id="5"/>
    <w:p w14:paraId="2C6354F3" w14:textId="77777777" w:rsidR="00456BF6" w:rsidRDefault="00456BF6" w:rsidP="00456BF6">
      <w:pPr>
        <w:ind w:firstLine="0"/>
      </w:pPr>
    </w:p>
    <w:p w14:paraId="3975DA7B" w14:textId="461936BF" w:rsidR="00456BF6" w:rsidRPr="00E156B4" w:rsidRDefault="00456BF6" w:rsidP="00456BF6">
      <w:pPr>
        <w:ind w:firstLine="0"/>
      </w:pPr>
      <w:r w:rsidRPr="034F975A">
        <w:rPr>
          <w:color w:val="000000" w:themeColor="text1"/>
        </w:rPr>
        <w:t xml:space="preserve">The imputed </w:t>
      </w:r>
      <w:r>
        <w:rPr>
          <w:color w:val="000000" w:themeColor="text1"/>
        </w:rPr>
        <w:t>hospital utilization</w:t>
      </w:r>
      <w:r w:rsidRPr="034F975A">
        <w:rPr>
          <w:color w:val="000000" w:themeColor="text1"/>
        </w:rPr>
        <w:t xml:space="preserve"> dataset variables</w:t>
      </w:r>
      <w:r w:rsidR="00FA767A">
        <w:rPr>
          <w:color w:val="000000" w:themeColor="text1"/>
        </w:rPr>
        <w:t>,</w:t>
      </w:r>
    </w:p>
    <w:p w14:paraId="01C2C198" w14:textId="77777777" w:rsidR="00456BF6" w:rsidRPr="00456BF6" w:rsidRDefault="00456BF6" w:rsidP="00456BF6">
      <w:pPr>
        <w:ind w:firstLine="0"/>
      </w:pPr>
    </w:p>
    <w:tbl>
      <w:tblPr>
        <w:tblW w:w="7940" w:type="dxa"/>
        <w:tblLook w:val="04A0" w:firstRow="1" w:lastRow="0" w:firstColumn="1" w:lastColumn="0" w:noHBand="0" w:noVBand="1"/>
      </w:tblPr>
      <w:tblGrid>
        <w:gridCol w:w="1500"/>
        <w:gridCol w:w="6440"/>
      </w:tblGrid>
      <w:tr w:rsidR="00FA767A" w:rsidRPr="00FA767A" w14:paraId="35EC49CB" w14:textId="77777777" w:rsidTr="00FA767A">
        <w:trPr>
          <w:trHeight w:val="300"/>
        </w:trPr>
        <w:tc>
          <w:tcPr>
            <w:tcW w:w="7940" w:type="dxa"/>
            <w:gridSpan w:val="2"/>
            <w:tcBorders>
              <w:top w:val="single" w:sz="8" w:space="0" w:color="000000"/>
              <w:left w:val="single" w:sz="8" w:space="0" w:color="000000"/>
              <w:bottom w:val="single" w:sz="8" w:space="0" w:color="000000"/>
              <w:right w:val="single" w:sz="8" w:space="0" w:color="000000"/>
            </w:tcBorders>
            <w:shd w:val="clear" w:color="000000" w:fill="E7E7E7"/>
            <w:vAlign w:val="bottom"/>
            <w:hideMark/>
          </w:tcPr>
          <w:p w14:paraId="56848B99" w14:textId="77777777" w:rsidR="00FA767A" w:rsidRPr="00FA767A" w:rsidRDefault="00FA767A" w:rsidP="00FA767A">
            <w:pPr>
              <w:overflowPunct/>
              <w:autoSpaceDE/>
              <w:autoSpaceDN/>
              <w:adjustRightInd/>
              <w:spacing w:line="240" w:lineRule="auto"/>
              <w:ind w:firstLine="0"/>
              <w:jc w:val="center"/>
              <w:textAlignment w:val="auto"/>
              <w:rPr>
                <w:rFonts w:ascii="Calibri" w:hAnsi="Calibri" w:cs="Calibri"/>
                <w:color w:val="000000"/>
                <w:lang w:eastAsia="en-US"/>
              </w:rPr>
            </w:pPr>
            <w:r w:rsidRPr="00FA767A">
              <w:rPr>
                <w:rFonts w:ascii="Calibri" w:hAnsi="Calibri" w:cs="Calibri"/>
                <w:color w:val="000000"/>
                <w:lang w:eastAsia="en-US"/>
              </w:rPr>
              <w:t>Hospital Utilization data</w:t>
            </w:r>
          </w:p>
        </w:tc>
      </w:tr>
      <w:tr w:rsidR="00FA767A" w:rsidRPr="00FA767A" w14:paraId="2A3D14D6" w14:textId="77777777" w:rsidTr="00FA767A">
        <w:trPr>
          <w:trHeight w:val="3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44D7C916" w14:textId="77777777" w:rsidR="00FA767A" w:rsidRPr="00FA767A" w:rsidRDefault="00FA767A" w:rsidP="00FA767A">
            <w:pPr>
              <w:overflowPunct/>
              <w:autoSpaceDE/>
              <w:autoSpaceDN/>
              <w:adjustRightInd/>
              <w:spacing w:line="240" w:lineRule="auto"/>
              <w:ind w:firstLine="0"/>
              <w:jc w:val="center"/>
              <w:textAlignment w:val="auto"/>
              <w:rPr>
                <w:rFonts w:ascii="Calibri" w:hAnsi="Calibri" w:cs="Calibri"/>
                <w:color w:val="000000"/>
                <w:lang w:eastAsia="en-US"/>
              </w:rPr>
            </w:pPr>
            <w:r w:rsidRPr="00FA767A">
              <w:rPr>
                <w:rFonts w:ascii="Calibri" w:hAnsi="Calibri" w:cs="Calibri"/>
                <w:color w:val="000000"/>
                <w:lang w:eastAsia="en-US"/>
              </w:rPr>
              <w:t>Column</w:t>
            </w:r>
          </w:p>
        </w:tc>
        <w:tc>
          <w:tcPr>
            <w:tcW w:w="6440" w:type="dxa"/>
            <w:tcBorders>
              <w:top w:val="nil"/>
              <w:left w:val="nil"/>
              <w:bottom w:val="single" w:sz="8" w:space="0" w:color="000000"/>
              <w:right w:val="single" w:sz="8" w:space="0" w:color="000000"/>
            </w:tcBorders>
            <w:shd w:val="clear" w:color="000000" w:fill="E7E7E7"/>
            <w:vAlign w:val="bottom"/>
            <w:hideMark/>
          </w:tcPr>
          <w:p w14:paraId="254A30C1" w14:textId="77777777" w:rsidR="00FA767A" w:rsidRPr="00FA767A" w:rsidRDefault="00FA767A" w:rsidP="00FA767A">
            <w:pPr>
              <w:overflowPunct/>
              <w:autoSpaceDE/>
              <w:autoSpaceDN/>
              <w:adjustRightInd/>
              <w:spacing w:line="240" w:lineRule="auto"/>
              <w:ind w:firstLine="0"/>
              <w:jc w:val="center"/>
              <w:textAlignment w:val="auto"/>
              <w:rPr>
                <w:rFonts w:ascii="Calibri" w:hAnsi="Calibri" w:cs="Calibri"/>
                <w:color w:val="000000"/>
                <w:lang w:eastAsia="en-US"/>
              </w:rPr>
            </w:pPr>
            <w:r w:rsidRPr="00FA767A">
              <w:rPr>
                <w:rFonts w:ascii="Calibri" w:hAnsi="Calibri" w:cs="Calibri"/>
                <w:color w:val="000000"/>
                <w:lang w:eastAsia="en-US"/>
              </w:rPr>
              <w:t>Imputation logic</w:t>
            </w:r>
          </w:p>
        </w:tc>
      </w:tr>
      <w:tr w:rsidR="00FA767A" w:rsidRPr="00FA767A" w14:paraId="31DF6FBF" w14:textId="77777777" w:rsidTr="00FA767A">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04551C7A" w14:textId="77777777" w:rsidR="00FA767A" w:rsidRPr="00FA767A" w:rsidRDefault="00FA767A" w:rsidP="00FA767A">
            <w:pPr>
              <w:overflowPunct/>
              <w:autoSpaceDE/>
              <w:autoSpaceDN/>
              <w:adjustRightInd/>
              <w:spacing w:line="240" w:lineRule="auto"/>
              <w:ind w:firstLine="0"/>
              <w:jc w:val="center"/>
              <w:textAlignment w:val="auto"/>
              <w:rPr>
                <w:rFonts w:ascii="Calibri" w:hAnsi="Calibri" w:cs="Calibri"/>
                <w:color w:val="000000"/>
                <w:lang w:eastAsia="en-US"/>
              </w:rPr>
            </w:pPr>
            <w:r w:rsidRPr="00FA767A">
              <w:rPr>
                <w:rFonts w:ascii="Calibri" w:hAnsi="Calibri" w:cs="Calibri"/>
                <w:color w:val="000000"/>
                <w:lang w:eastAsia="en-US"/>
              </w:rPr>
              <w:t>HUQ071</w:t>
            </w:r>
          </w:p>
        </w:tc>
        <w:tc>
          <w:tcPr>
            <w:tcW w:w="6440" w:type="dxa"/>
            <w:tcBorders>
              <w:top w:val="nil"/>
              <w:left w:val="nil"/>
              <w:bottom w:val="single" w:sz="8" w:space="0" w:color="000000"/>
              <w:right w:val="single" w:sz="8" w:space="0" w:color="000000"/>
            </w:tcBorders>
            <w:shd w:val="clear" w:color="000000" w:fill="E7E7E7"/>
            <w:vAlign w:val="bottom"/>
            <w:hideMark/>
          </w:tcPr>
          <w:p w14:paraId="503239C7" w14:textId="77777777" w:rsidR="00FA767A" w:rsidRPr="00FA767A" w:rsidRDefault="00FA767A" w:rsidP="00FA767A">
            <w:pPr>
              <w:overflowPunct/>
              <w:autoSpaceDE/>
              <w:autoSpaceDN/>
              <w:adjustRightInd/>
              <w:spacing w:line="240" w:lineRule="auto"/>
              <w:ind w:firstLine="0"/>
              <w:jc w:val="center"/>
              <w:textAlignment w:val="auto"/>
              <w:rPr>
                <w:rFonts w:ascii="Calibri" w:hAnsi="Calibri" w:cs="Calibri"/>
                <w:color w:val="000000"/>
                <w:lang w:eastAsia="en-US"/>
              </w:rPr>
            </w:pPr>
            <w:r w:rsidRPr="00FA767A">
              <w:rPr>
                <w:rFonts w:ascii="Calibri" w:hAnsi="Calibri" w:cs="Calibri"/>
                <w:color w:val="000000"/>
                <w:lang w:eastAsia="en-US"/>
              </w:rPr>
              <w:t xml:space="preserve">HUQ071(represents overnight hospital patients in past year) missing values imputed to value 2 who did not visit a mental health professional </w:t>
            </w:r>
          </w:p>
        </w:tc>
      </w:tr>
    </w:tbl>
    <w:p w14:paraId="2BB7CF1B" w14:textId="77777777" w:rsidR="00FA767A" w:rsidRPr="00456BF6" w:rsidRDefault="00FA767A" w:rsidP="00456BF6">
      <w:pPr>
        <w:ind w:firstLine="0"/>
      </w:pPr>
    </w:p>
    <w:p w14:paraId="0C6BC446" w14:textId="0F2F849E" w:rsidR="00AE3705" w:rsidRPr="00E156B4" w:rsidRDefault="591B12A2" w:rsidP="000C77CB">
      <w:pPr>
        <w:pStyle w:val="heading20"/>
      </w:pPr>
      <w:r w:rsidRPr="034F975A">
        <w:t>Health Insurance Data Cleaning</w:t>
      </w:r>
    </w:p>
    <w:p w14:paraId="19E44E0C" w14:textId="77777777" w:rsidR="00456BF6" w:rsidRPr="00456BF6" w:rsidRDefault="00456BF6" w:rsidP="00456BF6">
      <w:pPr>
        <w:rPr>
          <w:color w:val="000000" w:themeColor="text1"/>
        </w:rPr>
      </w:pPr>
      <w:r w:rsidRPr="00456BF6">
        <w:rPr>
          <w:color w:val="000000" w:themeColor="text1"/>
        </w:rPr>
        <w:t>For the variables in this dataset, the values 7,9,77, 99 were converted to none as they belong to the classes “refused” (7,77) and “don’t know” (9,99). This applied to all columns in the dataset</w:t>
      </w:r>
    </w:p>
    <w:p w14:paraId="6692D8C1" w14:textId="77777777" w:rsidR="00456BF6" w:rsidRPr="00456BF6" w:rsidRDefault="00456BF6" w:rsidP="00456BF6">
      <w:pPr>
        <w:rPr>
          <w:color w:val="000000" w:themeColor="text1"/>
        </w:rPr>
      </w:pPr>
    </w:p>
    <w:p w14:paraId="34C179A8" w14:textId="2A925F5F" w:rsidR="7172E90E" w:rsidRPr="00E156B4" w:rsidRDefault="00456BF6" w:rsidP="7172E90E">
      <w:r w:rsidRPr="00456BF6">
        <w:rPr>
          <w:color w:val="000000" w:themeColor="text1"/>
        </w:rPr>
        <w:t>Each column was separately treated. We use a table below to depict the method in which each individual column was treated.</w:t>
      </w:r>
    </w:p>
    <w:p w14:paraId="53E78EC1" w14:textId="2F4DE833" w:rsidR="6F1FF38F" w:rsidRPr="00E156B4" w:rsidRDefault="6F1FF38F" w:rsidP="00456BF6">
      <w:pPr>
        <w:ind w:firstLine="0"/>
        <w:rPr>
          <w:color w:val="000000" w:themeColor="text1"/>
        </w:rPr>
      </w:pPr>
    </w:p>
    <w:p w14:paraId="7DE3F333" w14:textId="4A58A1C1" w:rsidR="6F1FF38F" w:rsidRDefault="35BAE8C1" w:rsidP="00456BF6">
      <w:pPr>
        <w:ind w:firstLine="0"/>
        <w:rPr>
          <w:color w:val="000000" w:themeColor="text1"/>
        </w:rPr>
      </w:pPr>
      <w:r w:rsidRPr="034F975A">
        <w:rPr>
          <w:color w:val="000000" w:themeColor="text1"/>
        </w:rPr>
        <w:t>The imputed health insurance dataset variables</w:t>
      </w:r>
      <w:r w:rsidR="00FA767A">
        <w:rPr>
          <w:color w:val="000000" w:themeColor="text1"/>
        </w:rPr>
        <w:t>,</w:t>
      </w:r>
    </w:p>
    <w:p w14:paraId="1D50F6CF" w14:textId="593AC425" w:rsidR="00FA767A" w:rsidRDefault="00FA767A" w:rsidP="00456BF6">
      <w:pPr>
        <w:ind w:firstLine="0"/>
      </w:pPr>
    </w:p>
    <w:tbl>
      <w:tblPr>
        <w:tblW w:w="7940" w:type="dxa"/>
        <w:tblLook w:val="0600" w:firstRow="0" w:lastRow="0" w:firstColumn="0" w:lastColumn="0" w:noHBand="1" w:noVBand="1"/>
      </w:tblPr>
      <w:tblGrid>
        <w:gridCol w:w="1500"/>
        <w:gridCol w:w="6440"/>
      </w:tblGrid>
      <w:tr w:rsidR="00BF63C9" w:rsidRPr="00BF63C9" w14:paraId="4A89F9D6" w14:textId="77777777" w:rsidTr="00BF63C9">
        <w:trPr>
          <w:trHeight w:val="730"/>
        </w:trPr>
        <w:tc>
          <w:tcPr>
            <w:tcW w:w="7940" w:type="dxa"/>
            <w:gridSpan w:val="2"/>
            <w:tcBorders>
              <w:top w:val="single" w:sz="8" w:space="0" w:color="000000"/>
              <w:left w:val="single" w:sz="8" w:space="0" w:color="000000"/>
              <w:bottom w:val="single" w:sz="8" w:space="0" w:color="000000"/>
              <w:right w:val="single" w:sz="8" w:space="0" w:color="000000"/>
            </w:tcBorders>
            <w:shd w:val="clear" w:color="000000" w:fill="E7E7E7"/>
            <w:vAlign w:val="bottom"/>
            <w:hideMark/>
          </w:tcPr>
          <w:p w14:paraId="33F148FE"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Health Insurance Coverage data</w:t>
            </w:r>
          </w:p>
        </w:tc>
      </w:tr>
      <w:tr w:rsidR="00BF63C9" w:rsidRPr="00BF63C9" w14:paraId="4657BC78" w14:textId="77777777" w:rsidTr="00BF63C9">
        <w:trPr>
          <w:trHeight w:val="43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2A425E1C"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Column</w:t>
            </w:r>
            <w:r w:rsidRPr="00BF63C9">
              <w:rPr>
                <w:rFonts w:ascii="Calibri" w:hAnsi="Calibri" w:cs="Calibri"/>
                <w:color w:val="000000"/>
                <w:sz w:val="32"/>
                <w:szCs w:val="32"/>
                <w:lang w:eastAsia="en-US"/>
              </w:rPr>
              <w:t> </w:t>
            </w:r>
          </w:p>
        </w:tc>
        <w:tc>
          <w:tcPr>
            <w:tcW w:w="6440" w:type="dxa"/>
            <w:tcBorders>
              <w:top w:val="nil"/>
              <w:left w:val="nil"/>
              <w:bottom w:val="single" w:sz="8" w:space="0" w:color="000000"/>
              <w:right w:val="single" w:sz="8" w:space="0" w:color="000000"/>
            </w:tcBorders>
            <w:shd w:val="clear" w:color="000000" w:fill="E7E7E7"/>
            <w:vAlign w:val="bottom"/>
            <w:hideMark/>
          </w:tcPr>
          <w:p w14:paraId="4F212A11" w14:textId="2CC167A2"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Pr>
                <w:rFonts w:ascii="Calibri" w:hAnsi="Calibri" w:cs="Calibri"/>
                <w:color w:val="000000"/>
                <w:lang w:eastAsia="en-US"/>
              </w:rPr>
              <w:t>Imputation logic</w:t>
            </w:r>
            <w:r w:rsidRPr="00BF63C9">
              <w:rPr>
                <w:rFonts w:ascii="Calibri" w:hAnsi="Calibri" w:cs="Calibri"/>
                <w:color w:val="000000"/>
                <w:lang w:eastAsia="en-US"/>
              </w:rPr>
              <w:t> </w:t>
            </w:r>
          </w:p>
        </w:tc>
      </w:tr>
      <w:tr w:rsidR="00BF63C9" w:rsidRPr="00BF63C9" w14:paraId="60D42B08"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2EE62FD2"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HIQ032A </w:t>
            </w:r>
          </w:p>
        </w:tc>
        <w:tc>
          <w:tcPr>
            <w:tcW w:w="6440" w:type="dxa"/>
            <w:tcBorders>
              <w:top w:val="nil"/>
              <w:left w:val="nil"/>
              <w:bottom w:val="single" w:sz="8" w:space="0" w:color="000000"/>
              <w:right w:val="single" w:sz="8" w:space="0" w:color="000000"/>
            </w:tcBorders>
            <w:shd w:val="clear" w:color="000000" w:fill="E7E7E7"/>
            <w:vAlign w:val="bottom"/>
            <w:hideMark/>
          </w:tcPr>
          <w:p w14:paraId="4FC5582A" w14:textId="003C796C"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HIQ032A</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private insurance) missing values imputed to a different class who do not have private insurance. </w:t>
            </w:r>
          </w:p>
        </w:tc>
      </w:tr>
      <w:tr w:rsidR="00BF63C9" w:rsidRPr="00BF63C9" w14:paraId="7E1A9ACD"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4683C1B3"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HIQ032B</w:t>
            </w:r>
          </w:p>
        </w:tc>
        <w:tc>
          <w:tcPr>
            <w:tcW w:w="6440" w:type="dxa"/>
            <w:tcBorders>
              <w:top w:val="nil"/>
              <w:left w:val="nil"/>
              <w:bottom w:val="single" w:sz="8" w:space="0" w:color="000000"/>
              <w:right w:val="single" w:sz="8" w:space="0" w:color="000000"/>
            </w:tcBorders>
            <w:shd w:val="clear" w:color="000000" w:fill="E7E7E7"/>
            <w:vAlign w:val="bottom"/>
            <w:hideMark/>
          </w:tcPr>
          <w:p w14:paraId="47AACA2A" w14:textId="2B0AE499"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HIQ032B</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medicare) missing values imputed to a different class who do not have medicare insurance.</w:t>
            </w:r>
          </w:p>
        </w:tc>
      </w:tr>
      <w:tr w:rsidR="00BF63C9" w:rsidRPr="00BF63C9" w14:paraId="6F41AC49"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5DB199BD"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HIQ032C</w:t>
            </w:r>
          </w:p>
        </w:tc>
        <w:tc>
          <w:tcPr>
            <w:tcW w:w="6440" w:type="dxa"/>
            <w:tcBorders>
              <w:top w:val="nil"/>
              <w:left w:val="nil"/>
              <w:bottom w:val="single" w:sz="8" w:space="0" w:color="000000"/>
              <w:right w:val="single" w:sz="8" w:space="0" w:color="000000"/>
            </w:tcBorders>
            <w:shd w:val="clear" w:color="000000" w:fill="E7E7E7"/>
            <w:vAlign w:val="bottom"/>
            <w:hideMark/>
          </w:tcPr>
          <w:p w14:paraId="0163DDD4" w14:textId="79952B25"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HIQ032C</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Medi-Gap) missing values imputed to a different class who do not have Medi-Gap. </w:t>
            </w:r>
          </w:p>
        </w:tc>
      </w:tr>
      <w:tr w:rsidR="00BF63C9" w:rsidRPr="00BF63C9" w14:paraId="20DB55A3"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457B550C"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HIQ032D</w:t>
            </w:r>
          </w:p>
        </w:tc>
        <w:tc>
          <w:tcPr>
            <w:tcW w:w="6440" w:type="dxa"/>
            <w:tcBorders>
              <w:top w:val="nil"/>
              <w:left w:val="nil"/>
              <w:bottom w:val="single" w:sz="8" w:space="0" w:color="000000"/>
              <w:right w:val="single" w:sz="8" w:space="0" w:color="000000"/>
            </w:tcBorders>
            <w:shd w:val="clear" w:color="000000" w:fill="E7E7E7"/>
            <w:vAlign w:val="bottom"/>
            <w:hideMark/>
          </w:tcPr>
          <w:p w14:paraId="277A7B5D" w14:textId="6AA530DC"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HIQ032D</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Medicaid) missing values imputed to a different class who do not have Medicaid.</w:t>
            </w:r>
          </w:p>
        </w:tc>
      </w:tr>
      <w:tr w:rsidR="00BF63C9" w:rsidRPr="00BF63C9" w14:paraId="585D4808"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19710032"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HIQ032E</w:t>
            </w:r>
          </w:p>
        </w:tc>
        <w:tc>
          <w:tcPr>
            <w:tcW w:w="6440" w:type="dxa"/>
            <w:tcBorders>
              <w:top w:val="nil"/>
              <w:left w:val="nil"/>
              <w:bottom w:val="single" w:sz="8" w:space="0" w:color="000000"/>
              <w:right w:val="single" w:sz="8" w:space="0" w:color="000000"/>
            </w:tcBorders>
            <w:shd w:val="clear" w:color="000000" w:fill="E7E7E7"/>
            <w:vAlign w:val="bottom"/>
            <w:hideMark/>
          </w:tcPr>
          <w:p w14:paraId="1F213790" w14:textId="7132F66F"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HIQ032E</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Chip) missing values imputed to a different class who do not have CHIP insurance.</w:t>
            </w:r>
          </w:p>
        </w:tc>
      </w:tr>
      <w:tr w:rsidR="00BF63C9" w:rsidRPr="00BF63C9" w14:paraId="578947BD" w14:textId="77777777" w:rsidTr="00BF63C9">
        <w:trPr>
          <w:trHeight w:val="8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0DA14801"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HIQ032H</w:t>
            </w:r>
          </w:p>
        </w:tc>
        <w:tc>
          <w:tcPr>
            <w:tcW w:w="6440" w:type="dxa"/>
            <w:tcBorders>
              <w:top w:val="nil"/>
              <w:left w:val="nil"/>
              <w:bottom w:val="single" w:sz="8" w:space="0" w:color="000000"/>
              <w:right w:val="single" w:sz="8" w:space="0" w:color="000000"/>
            </w:tcBorders>
            <w:shd w:val="clear" w:color="000000" w:fill="E7E7E7"/>
            <w:vAlign w:val="bottom"/>
            <w:hideMark/>
          </w:tcPr>
          <w:p w14:paraId="7F5413D1" w14:textId="4CF3EE1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HIQ032H</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state- sponsored health plan) missing values imputed to a different class who do not have state- sponsored health plan.  </w:t>
            </w:r>
          </w:p>
        </w:tc>
      </w:tr>
      <w:tr w:rsidR="00BF63C9" w:rsidRPr="00BF63C9" w14:paraId="425E0C91" w14:textId="77777777" w:rsidTr="00BF63C9">
        <w:trPr>
          <w:trHeight w:val="80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4891FF97"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HIQ032I</w:t>
            </w:r>
          </w:p>
        </w:tc>
        <w:tc>
          <w:tcPr>
            <w:tcW w:w="6440" w:type="dxa"/>
            <w:tcBorders>
              <w:top w:val="nil"/>
              <w:left w:val="nil"/>
              <w:bottom w:val="single" w:sz="8" w:space="0" w:color="000000"/>
              <w:right w:val="single" w:sz="8" w:space="0" w:color="000000"/>
            </w:tcBorders>
            <w:shd w:val="clear" w:color="000000" w:fill="E7E7E7"/>
            <w:vAlign w:val="bottom"/>
            <w:hideMark/>
          </w:tcPr>
          <w:p w14:paraId="24072D35" w14:textId="78A56015"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HIQ032I</w:t>
            </w:r>
            <w:r>
              <w:rPr>
                <w:rFonts w:ascii="Calibri" w:hAnsi="Calibri" w:cs="Calibri"/>
                <w:color w:val="000000"/>
                <w:lang w:eastAsia="en-US"/>
              </w:rPr>
              <w:t xml:space="preserve"> </w:t>
            </w:r>
            <w:r w:rsidRPr="00BF63C9">
              <w:rPr>
                <w:rFonts w:ascii="Calibri" w:hAnsi="Calibri" w:cs="Calibri"/>
                <w:color w:val="000000"/>
                <w:lang w:eastAsia="en-US"/>
              </w:rPr>
              <w:t>(represents people who are covered by government insurance) missing values imputed to a different class who do not have government insurance.</w:t>
            </w:r>
          </w:p>
        </w:tc>
      </w:tr>
      <w:tr w:rsidR="00BF63C9" w:rsidRPr="00BF63C9" w14:paraId="02645068" w14:textId="77777777" w:rsidTr="00BF63C9">
        <w:trPr>
          <w:trHeight w:val="106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2D14E700"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HIQ270</w:t>
            </w:r>
          </w:p>
        </w:tc>
        <w:tc>
          <w:tcPr>
            <w:tcW w:w="6440" w:type="dxa"/>
            <w:tcBorders>
              <w:top w:val="nil"/>
              <w:left w:val="nil"/>
              <w:bottom w:val="single" w:sz="8" w:space="0" w:color="000000"/>
              <w:right w:val="single" w:sz="8" w:space="0" w:color="000000"/>
            </w:tcBorders>
            <w:shd w:val="clear" w:color="000000" w:fill="E7E7E7"/>
            <w:vAlign w:val="bottom"/>
            <w:hideMark/>
          </w:tcPr>
          <w:p w14:paraId="15EEBA0D" w14:textId="7B63FAE3"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HIQ270</w:t>
            </w:r>
            <w:r>
              <w:rPr>
                <w:rFonts w:ascii="Calibri" w:hAnsi="Calibri" w:cs="Calibri"/>
                <w:color w:val="000000"/>
                <w:lang w:eastAsia="en-US"/>
              </w:rPr>
              <w:t xml:space="preserve"> </w:t>
            </w:r>
            <w:r w:rsidRPr="00BF63C9">
              <w:rPr>
                <w:rFonts w:ascii="Calibri" w:hAnsi="Calibri" w:cs="Calibri"/>
                <w:color w:val="000000"/>
                <w:lang w:eastAsia="en-US"/>
              </w:rPr>
              <w:t>(represents if insurance covers prescription) missing values are imputed to a different class who do not have insurance and 2 rows have been removed as it represents people who are covered by insurance, but their insurance does not cover by prescription.</w:t>
            </w:r>
          </w:p>
        </w:tc>
      </w:tr>
      <w:tr w:rsidR="00BF63C9" w:rsidRPr="00BF63C9" w14:paraId="0D5C7519" w14:textId="77777777" w:rsidTr="00BF63C9">
        <w:trPr>
          <w:trHeight w:val="540"/>
        </w:trPr>
        <w:tc>
          <w:tcPr>
            <w:tcW w:w="1500" w:type="dxa"/>
            <w:tcBorders>
              <w:top w:val="nil"/>
              <w:left w:val="single" w:sz="8" w:space="0" w:color="000000"/>
              <w:bottom w:val="single" w:sz="8" w:space="0" w:color="000000"/>
              <w:right w:val="single" w:sz="8" w:space="0" w:color="000000"/>
            </w:tcBorders>
            <w:shd w:val="clear" w:color="000000" w:fill="E7E7E7"/>
            <w:vAlign w:val="bottom"/>
            <w:hideMark/>
          </w:tcPr>
          <w:p w14:paraId="5D6D446D" w14:textId="77777777"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HIQ210</w:t>
            </w:r>
          </w:p>
        </w:tc>
        <w:tc>
          <w:tcPr>
            <w:tcW w:w="6440" w:type="dxa"/>
            <w:tcBorders>
              <w:top w:val="nil"/>
              <w:left w:val="nil"/>
              <w:bottom w:val="single" w:sz="8" w:space="0" w:color="000000"/>
              <w:right w:val="single" w:sz="8" w:space="0" w:color="000000"/>
            </w:tcBorders>
            <w:shd w:val="clear" w:color="000000" w:fill="E7E7E7"/>
            <w:vAlign w:val="bottom"/>
            <w:hideMark/>
          </w:tcPr>
          <w:p w14:paraId="43E6EE9A" w14:textId="459CE102" w:rsidR="00BF63C9" w:rsidRPr="00BF63C9" w:rsidRDefault="00BF63C9" w:rsidP="00BF63C9">
            <w:pPr>
              <w:overflowPunct/>
              <w:autoSpaceDE/>
              <w:autoSpaceDN/>
              <w:adjustRightInd/>
              <w:spacing w:line="240" w:lineRule="auto"/>
              <w:ind w:firstLine="0"/>
              <w:jc w:val="center"/>
              <w:textAlignment w:val="auto"/>
              <w:rPr>
                <w:rFonts w:ascii="Calibri" w:hAnsi="Calibri" w:cs="Calibri"/>
                <w:color w:val="000000"/>
                <w:lang w:eastAsia="en-US"/>
              </w:rPr>
            </w:pPr>
            <w:r w:rsidRPr="00BF63C9">
              <w:rPr>
                <w:rFonts w:ascii="Calibri" w:hAnsi="Calibri" w:cs="Calibri"/>
                <w:color w:val="000000"/>
                <w:lang w:eastAsia="en-US"/>
              </w:rPr>
              <w:t>HIQ210</w:t>
            </w:r>
            <w:r>
              <w:rPr>
                <w:rFonts w:ascii="Calibri" w:hAnsi="Calibri" w:cs="Calibri"/>
                <w:color w:val="000000"/>
                <w:lang w:eastAsia="en-US"/>
              </w:rPr>
              <w:t xml:space="preserve"> </w:t>
            </w:r>
            <w:r w:rsidRPr="00BF63C9">
              <w:rPr>
                <w:rFonts w:ascii="Calibri" w:hAnsi="Calibri" w:cs="Calibri"/>
                <w:color w:val="000000"/>
                <w:lang w:eastAsia="en-US"/>
              </w:rPr>
              <w:t>(represents time when no insurance in past year) missing values are imputed to a different class who do not have insurance</w:t>
            </w:r>
          </w:p>
        </w:tc>
      </w:tr>
    </w:tbl>
    <w:p w14:paraId="0F111CEA" w14:textId="77777777" w:rsidR="00FA767A" w:rsidRPr="00E156B4" w:rsidRDefault="00FA767A" w:rsidP="00456BF6">
      <w:pPr>
        <w:ind w:firstLine="0"/>
      </w:pPr>
    </w:p>
    <w:p w14:paraId="57E0CC7B" w14:textId="34DF7164" w:rsidR="6F1FF38F" w:rsidRPr="00E156B4" w:rsidRDefault="349F8521" w:rsidP="28F265ED">
      <w:r w:rsidRPr="034F975A">
        <w:t xml:space="preserve">                                                                                                                                                             </w:t>
      </w:r>
      <w:r w:rsidR="525FB6C1" w:rsidRPr="034F975A">
        <w:t xml:space="preserve">                      </w:t>
      </w:r>
    </w:p>
    <w:p w14:paraId="25620AF5" w14:textId="25E83998" w:rsidR="00AE3705" w:rsidRPr="00E156B4" w:rsidRDefault="106F0984" w:rsidP="00AE3705">
      <w:pPr>
        <w:pStyle w:val="heading10"/>
        <w:rPr>
          <w:szCs w:val="24"/>
        </w:rPr>
      </w:pPr>
      <w:r w:rsidRPr="034F975A">
        <w:rPr>
          <w:szCs w:val="24"/>
        </w:rPr>
        <w:t>Exploratory Data Analysis</w:t>
      </w:r>
    </w:p>
    <w:p w14:paraId="55522620" w14:textId="0D3AACF3" w:rsidR="00884CD9" w:rsidRPr="00E156B4" w:rsidRDefault="1642E59D" w:rsidP="00884CD9">
      <w:pPr>
        <w:pStyle w:val="heading20"/>
      </w:pPr>
      <w:r w:rsidRPr="034F975A">
        <w:t xml:space="preserve">Data </w:t>
      </w:r>
      <w:r w:rsidR="5A53F16D" w:rsidRPr="034F975A">
        <w:t>Overview</w:t>
      </w:r>
      <w:r w:rsidR="2E09044D" w:rsidRPr="034F975A">
        <w:t>:</w:t>
      </w:r>
    </w:p>
    <w:p w14:paraId="7126CD56" w14:textId="26CAE5A7" w:rsidR="12C59A9C" w:rsidRPr="00E156B4" w:rsidRDefault="12C59A9C" w:rsidP="00BE6D11">
      <w:pPr>
        <w:pStyle w:val="Heading3"/>
        <w:numPr>
          <w:ilvl w:val="2"/>
          <w:numId w:val="4"/>
        </w:numPr>
      </w:pPr>
      <w:r w:rsidRPr="034F975A">
        <w:t>Gender Bar Chart</w:t>
      </w:r>
    </w:p>
    <w:p w14:paraId="115BE0D1" w14:textId="6C33007F" w:rsidR="18CA0095" w:rsidRPr="00E156B4" w:rsidRDefault="18CA0095" w:rsidP="18CA0095">
      <w:pPr>
        <w:ind w:firstLine="0"/>
      </w:pPr>
    </w:p>
    <w:p w14:paraId="41400EF4" w14:textId="610D9535" w:rsidR="12C59A9C" w:rsidRPr="00E156B4" w:rsidRDefault="00855419" w:rsidP="18CA0095">
      <w:pPr>
        <w:ind w:firstLine="0"/>
      </w:pPr>
      <w:r w:rsidRPr="034F975A">
        <w:t xml:space="preserve">We want to </w:t>
      </w:r>
      <w:r w:rsidR="007970BD" w:rsidRPr="034F975A">
        <w:t xml:space="preserve">see the </w:t>
      </w:r>
      <w:r w:rsidR="00470F1D" w:rsidRPr="034F975A">
        <w:t xml:space="preserve">distribution of men and women in the population </w:t>
      </w:r>
      <w:r w:rsidR="00FB6280" w:rsidRPr="034F975A">
        <w:t>and hence we are trying to plot a graph for the same</w:t>
      </w:r>
      <w:r w:rsidR="00470F1D" w:rsidRPr="034F975A">
        <w:t xml:space="preserve">. </w:t>
      </w:r>
    </w:p>
    <w:p w14:paraId="7D5E3CDC" w14:textId="6C33007F" w:rsidR="18CA0095" w:rsidRPr="00E156B4" w:rsidRDefault="18CA0095" w:rsidP="18CA0095"/>
    <w:p w14:paraId="0A3CDA8F" w14:textId="26577D17" w:rsidR="12C59A9C" w:rsidRPr="00E156B4" w:rsidRDefault="12C59A9C" w:rsidP="18CA0095">
      <w:r w:rsidRPr="00E156B4">
        <w:rPr>
          <w:noProof/>
          <w:sz w:val="12"/>
          <w:szCs w:val="12"/>
        </w:rPr>
        <w:drawing>
          <wp:inline distT="0" distB="0" distL="0" distR="0" wp14:anchorId="1EB301CE" wp14:editId="31F5BFBF">
            <wp:extent cx="3764280" cy="1300700"/>
            <wp:effectExtent l="76200" t="76200" r="140970" b="128270"/>
            <wp:docPr id="219662005" name="Picture 21966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62005"/>
                    <pic:cNvPicPr/>
                  </pic:nvPicPr>
                  <pic:blipFill>
                    <a:blip r:embed="rId26">
                      <a:extLst>
                        <a:ext uri="{28A0092B-C50C-407E-A947-70E740481C1C}">
                          <a14:useLocalDpi xmlns:a14="http://schemas.microsoft.com/office/drawing/2010/main" val="0"/>
                        </a:ext>
                      </a:extLst>
                    </a:blip>
                    <a:stretch>
                      <a:fillRect/>
                    </a:stretch>
                  </pic:blipFill>
                  <pic:spPr>
                    <a:xfrm>
                      <a:off x="0" y="0"/>
                      <a:ext cx="3764280" cy="130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CE0C30" w14:textId="0A489CE3" w:rsidR="00A42F0B" w:rsidRPr="00E156B4" w:rsidRDefault="00A42F0B" w:rsidP="00A42F0B">
      <w:pPr>
        <w:jc w:val="center"/>
      </w:pPr>
      <w:r w:rsidRPr="034F975A">
        <w:t xml:space="preserve">Figure: Code </w:t>
      </w:r>
      <w:r w:rsidR="00DA5639" w:rsidRPr="034F975A">
        <w:t xml:space="preserve">to </w:t>
      </w:r>
      <w:r w:rsidR="001169FE" w:rsidRPr="034F975A">
        <w:t>plot a graph for gender distribution.</w:t>
      </w:r>
    </w:p>
    <w:p w14:paraId="7F87236E" w14:textId="77777777" w:rsidR="001169FE" w:rsidRPr="00E156B4" w:rsidRDefault="001169FE" w:rsidP="00A42F0B">
      <w:pPr>
        <w:jc w:val="center"/>
      </w:pPr>
    </w:p>
    <w:p w14:paraId="7CF0C5FA" w14:textId="0D3AACF3" w:rsidR="12C59A9C" w:rsidRPr="00E156B4" w:rsidRDefault="12C59A9C" w:rsidP="18CA0095">
      <w:r w:rsidRPr="00E156B4">
        <w:rPr>
          <w:noProof/>
          <w:sz w:val="12"/>
          <w:szCs w:val="12"/>
        </w:rPr>
        <w:drawing>
          <wp:inline distT="0" distB="0" distL="0" distR="0" wp14:anchorId="16176651" wp14:editId="04DEA2CD">
            <wp:extent cx="3575685" cy="2916394"/>
            <wp:effectExtent l="76200" t="76200" r="139065" b="132080"/>
            <wp:docPr id="1471585937" name="Picture 1471585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582547" cy="29219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4B1E97" w14:textId="549384C8" w:rsidR="00F44863" w:rsidRPr="00E156B4" w:rsidRDefault="00F92BB4" w:rsidP="00F44863">
      <w:pPr>
        <w:ind w:firstLine="0"/>
      </w:pPr>
      <w:r w:rsidRPr="034F975A">
        <w:t>Figure:</w:t>
      </w:r>
      <w:r w:rsidR="00806695" w:rsidRPr="034F975A">
        <w:t xml:space="preserve"> </w:t>
      </w:r>
      <w:r w:rsidR="00F44863" w:rsidRPr="034F975A">
        <w:t xml:space="preserve">The graph demonstrates that there are more females than males. </w:t>
      </w:r>
    </w:p>
    <w:p w14:paraId="1CBE1183" w14:textId="55E1694F" w:rsidR="00F92BB4" w:rsidRPr="00E156B4" w:rsidRDefault="00F92BB4" w:rsidP="00F92BB4">
      <w:pPr>
        <w:jc w:val="center"/>
      </w:pPr>
    </w:p>
    <w:p w14:paraId="1DB53523" w14:textId="0A0471F6" w:rsidR="00A762D7" w:rsidRPr="00E156B4" w:rsidRDefault="2DF9FBC6" w:rsidP="00BE6D11">
      <w:pPr>
        <w:pStyle w:val="Heading3"/>
        <w:numPr>
          <w:ilvl w:val="2"/>
          <w:numId w:val="4"/>
        </w:numPr>
      </w:pPr>
      <w:r w:rsidRPr="034F975A">
        <w:t xml:space="preserve">Age distribution chart </w:t>
      </w:r>
    </w:p>
    <w:p w14:paraId="52F14009" w14:textId="77777777" w:rsidR="00F44863" w:rsidRPr="00E156B4" w:rsidRDefault="00F44863" w:rsidP="00F44863"/>
    <w:p w14:paraId="054EB82B" w14:textId="50D8DB55" w:rsidR="00F44863" w:rsidRPr="00E156B4" w:rsidRDefault="00F44863" w:rsidP="00F44863">
      <w:r w:rsidRPr="034F975A">
        <w:t>We want to see the distribution of respondents according to their age group by plotting a</w:t>
      </w:r>
      <w:r w:rsidR="00AE35B0" w:rsidRPr="034F975A">
        <w:t xml:space="preserve"> bar chart</w:t>
      </w:r>
      <w:r w:rsidR="003F58CB" w:rsidRPr="034F975A">
        <w:t>.</w:t>
      </w:r>
    </w:p>
    <w:p w14:paraId="7BC12403" w14:textId="0A0471F6" w:rsidR="00682C5F" w:rsidRPr="00E156B4" w:rsidRDefault="00682C5F" w:rsidP="00682C5F"/>
    <w:p w14:paraId="1215C4AB" w14:textId="2DB60DA6" w:rsidR="5EC0BAEA" w:rsidRPr="00E156B4" w:rsidRDefault="5EC0BAEA" w:rsidP="5EC0BAEA"/>
    <w:p w14:paraId="2662ECDC" w14:textId="0A0471F6" w:rsidR="00247249" w:rsidRPr="00E156B4" w:rsidRDefault="2DF9FBC6" w:rsidP="00247249">
      <w:r>
        <w:rPr>
          <w:noProof/>
        </w:rPr>
        <w:drawing>
          <wp:inline distT="0" distB="0" distL="0" distR="0" wp14:anchorId="35B9E2BA" wp14:editId="1081F9B7">
            <wp:extent cx="4392930" cy="951865"/>
            <wp:effectExtent l="0" t="0" r="762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392930" cy="951865"/>
                    </a:xfrm>
                    <a:prstGeom prst="rect">
                      <a:avLst/>
                    </a:prstGeom>
                  </pic:spPr>
                </pic:pic>
              </a:graphicData>
            </a:graphic>
          </wp:inline>
        </w:drawing>
      </w:r>
    </w:p>
    <w:p w14:paraId="58A9BE00" w14:textId="6FC3ABCD" w:rsidR="001169FE" w:rsidRPr="00E156B4" w:rsidRDefault="001169FE" w:rsidP="001169FE">
      <w:pPr>
        <w:jc w:val="center"/>
      </w:pPr>
      <w:r w:rsidRPr="034F975A">
        <w:t xml:space="preserve">Figure: </w:t>
      </w:r>
      <w:r w:rsidR="00907F92" w:rsidRPr="034F975A">
        <w:t>The above c</w:t>
      </w:r>
      <w:r w:rsidRPr="034F975A">
        <w:t>ode</w:t>
      </w:r>
      <w:r w:rsidR="00D56B6A" w:rsidRPr="034F975A">
        <w:t xml:space="preserve"> is used</w:t>
      </w:r>
      <w:r w:rsidRPr="034F975A">
        <w:t xml:space="preserve"> to plot a graph for age distribution</w:t>
      </w:r>
    </w:p>
    <w:p w14:paraId="393DA1AC" w14:textId="0A0471F6" w:rsidR="00682C5F" w:rsidRPr="00E156B4" w:rsidRDefault="00682C5F" w:rsidP="00247249"/>
    <w:p w14:paraId="45C577F1" w14:textId="0A0471F6" w:rsidR="00682C5F" w:rsidRPr="00E156B4" w:rsidRDefault="00682C5F" w:rsidP="00247249">
      <w:r w:rsidRPr="00E156B4">
        <w:rPr>
          <w:noProof/>
          <w:sz w:val="12"/>
          <w:szCs w:val="12"/>
        </w:rPr>
        <w:drawing>
          <wp:inline distT="0" distB="0" distL="0" distR="0" wp14:anchorId="02DD060F" wp14:editId="5F7A6861">
            <wp:extent cx="4469130" cy="2389609"/>
            <wp:effectExtent l="76200" t="76200" r="140970" b="125095"/>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69130" cy="23896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64D404" w14:textId="3AECAA40" w:rsidR="00855419" w:rsidRPr="00E156B4" w:rsidRDefault="00F92BB4" w:rsidP="00474D78">
      <w:r w:rsidRPr="034F975A">
        <w:t xml:space="preserve">Figure: </w:t>
      </w:r>
      <w:r w:rsidR="6B9C604D" w:rsidRPr="034F975A">
        <w:t xml:space="preserve">The bar chart represents the distribution of respondents according to age </w:t>
      </w:r>
      <w:r w:rsidR="00855419" w:rsidRPr="034F975A">
        <w:t xml:space="preserve">  </w:t>
      </w:r>
      <w:r w:rsidR="6B9C604D" w:rsidRPr="034F975A">
        <w:t>group.</w:t>
      </w:r>
      <w:r w:rsidR="00474D78" w:rsidRPr="034F975A">
        <w:t xml:space="preserve"> </w:t>
      </w:r>
    </w:p>
    <w:p w14:paraId="78FDD92E" w14:textId="7B74A181" w:rsidR="00474D78" w:rsidRPr="00E156B4" w:rsidRDefault="00474D78" w:rsidP="00474D78">
      <w:r w:rsidRPr="034F975A">
        <w:t xml:space="preserve">The bar chart shows the distribution of people according to age groups. Majority of the respondents are below the age of 20 according to the representation. The values are capped at 80. </w:t>
      </w:r>
    </w:p>
    <w:p w14:paraId="2A4467A5" w14:textId="3D81BB7D" w:rsidR="00F92BB4" w:rsidRPr="00E156B4" w:rsidRDefault="00F92BB4" w:rsidP="00F92BB4">
      <w:pPr>
        <w:jc w:val="center"/>
      </w:pPr>
    </w:p>
    <w:p w14:paraId="22BAA639" w14:textId="6F2E0026" w:rsidR="00682C5F" w:rsidRPr="00E156B4" w:rsidRDefault="0026350A" w:rsidP="00BE6D11">
      <w:pPr>
        <w:pStyle w:val="Heading3"/>
        <w:numPr>
          <w:ilvl w:val="2"/>
          <w:numId w:val="4"/>
        </w:numPr>
      </w:pPr>
      <w:r w:rsidRPr="034F975A">
        <w:t xml:space="preserve">Race Distribution </w:t>
      </w:r>
      <w:r w:rsidR="00A92CA6" w:rsidRPr="034F975A">
        <w:t>graph</w:t>
      </w:r>
      <w:r w:rsidRPr="034F975A">
        <w:t xml:space="preserve"> </w:t>
      </w:r>
    </w:p>
    <w:p w14:paraId="53181BB7" w14:textId="775AD7C8" w:rsidR="5D2F0223" w:rsidRPr="00E156B4" w:rsidRDefault="5D2F0223" w:rsidP="5D2F0223"/>
    <w:p w14:paraId="2A8F7677" w14:textId="5E21CF65" w:rsidR="488B549D" w:rsidRPr="00E156B4" w:rsidRDefault="00A92CA6" w:rsidP="5D2F0223">
      <w:r w:rsidRPr="034F975A">
        <w:t>We wanted to plot a graph</w:t>
      </w:r>
      <w:r w:rsidR="488B549D" w:rsidRPr="034F975A">
        <w:t xml:space="preserve"> </w:t>
      </w:r>
      <w:r w:rsidRPr="034F975A">
        <w:t>to s</w:t>
      </w:r>
      <w:r w:rsidR="488B549D" w:rsidRPr="034F975A">
        <w:t xml:space="preserve">how the distribution of people according to the races. </w:t>
      </w:r>
    </w:p>
    <w:p w14:paraId="6807B7B0" w14:textId="0B0909EF" w:rsidR="5D2F0223" w:rsidRPr="00E156B4" w:rsidRDefault="5D2F0223" w:rsidP="5D2F0223"/>
    <w:p w14:paraId="578AC8A4" w14:textId="52896554" w:rsidR="0026350A" w:rsidRPr="00E156B4" w:rsidRDefault="0026350A" w:rsidP="0026350A">
      <w:r w:rsidRPr="00E156B4">
        <w:rPr>
          <w:noProof/>
          <w:sz w:val="12"/>
          <w:szCs w:val="12"/>
        </w:rPr>
        <w:drawing>
          <wp:inline distT="0" distB="0" distL="0" distR="0" wp14:anchorId="5ED115AB" wp14:editId="4177CA57">
            <wp:extent cx="5271516" cy="830580"/>
            <wp:effectExtent l="76200" t="76200" r="139065" b="140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271516" cy="83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01FE77" w14:textId="010F5534" w:rsidR="00BC5AF9" w:rsidRPr="00E156B4" w:rsidRDefault="00BC5AF9" w:rsidP="00BC5AF9">
      <w:pPr>
        <w:jc w:val="center"/>
      </w:pPr>
      <w:r w:rsidRPr="034F975A">
        <w:t xml:space="preserve">Figure: </w:t>
      </w:r>
      <w:r w:rsidR="00E71028" w:rsidRPr="034F975A">
        <w:t xml:space="preserve">The above code is used to </w:t>
      </w:r>
      <w:r w:rsidR="00927F24" w:rsidRPr="034F975A">
        <w:t xml:space="preserve">plot a graph for </w:t>
      </w:r>
      <w:r w:rsidR="005F0A8D" w:rsidRPr="034F975A">
        <w:t>distribution of people according to races.</w:t>
      </w:r>
    </w:p>
    <w:p w14:paraId="13749C5F" w14:textId="270DB836" w:rsidR="0026350A" w:rsidRPr="00E156B4" w:rsidRDefault="0026350A" w:rsidP="0026350A"/>
    <w:p w14:paraId="463F9070" w14:textId="270DB836" w:rsidR="006A7CAD" w:rsidRPr="00E156B4" w:rsidRDefault="006A7CAD" w:rsidP="0026350A">
      <w:r w:rsidRPr="00E156B4">
        <w:rPr>
          <w:noProof/>
          <w:sz w:val="12"/>
          <w:szCs w:val="12"/>
        </w:rPr>
        <w:drawing>
          <wp:inline distT="0" distB="0" distL="0" distR="0" wp14:anchorId="1FB202F9" wp14:editId="2EF3D605">
            <wp:extent cx="4392930" cy="2483485"/>
            <wp:effectExtent l="76200" t="76200" r="140970" b="12636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4392930" cy="2483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5E6155" w14:textId="1049AD33" w:rsidR="00A92CA6" w:rsidRPr="00E156B4" w:rsidRDefault="00F92BB4" w:rsidP="00A92CA6">
      <w:r w:rsidRPr="034F975A">
        <w:t>Figure:</w:t>
      </w:r>
      <w:r w:rsidR="6380C832" w:rsidRPr="034F975A">
        <w:t xml:space="preserve"> T</w:t>
      </w:r>
      <w:r w:rsidR="0F761C5A" w:rsidRPr="034F975A">
        <w:t xml:space="preserve">he bar chart </w:t>
      </w:r>
      <w:r w:rsidR="2B9439B1" w:rsidRPr="034F975A">
        <w:t>shows</w:t>
      </w:r>
      <w:r w:rsidR="0F761C5A" w:rsidRPr="034F975A">
        <w:t xml:space="preserve"> </w:t>
      </w:r>
      <w:r w:rsidR="3FB8F95F" w:rsidRPr="034F975A">
        <w:t>the</w:t>
      </w:r>
      <w:r w:rsidR="0F761C5A" w:rsidRPr="034F975A">
        <w:t xml:space="preserve"> distribution of respondents according to their races.</w:t>
      </w:r>
      <w:r w:rsidR="00A92CA6" w:rsidRPr="034F975A">
        <w:t xml:space="preserve"> Through the graph we can infer that majority of people are Non-Hispanic White followed by Non-Hispanic Black.</w:t>
      </w:r>
    </w:p>
    <w:p w14:paraId="7601C599" w14:textId="01C8D2BF" w:rsidR="00F92BB4" w:rsidRPr="00E156B4" w:rsidRDefault="00F92BB4" w:rsidP="00F92BB4">
      <w:pPr>
        <w:jc w:val="center"/>
      </w:pPr>
    </w:p>
    <w:p w14:paraId="6144E8C8" w14:textId="4DC1F843" w:rsidR="006A7CAD" w:rsidRPr="00E156B4" w:rsidRDefault="009A491E" w:rsidP="00BE6D11">
      <w:pPr>
        <w:pStyle w:val="Heading3"/>
        <w:numPr>
          <w:ilvl w:val="2"/>
          <w:numId w:val="4"/>
        </w:numPr>
      </w:pPr>
      <w:r w:rsidRPr="034F975A">
        <w:t>Distribution according to country origin</w:t>
      </w:r>
      <w:r w:rsidR="00DB5D7C" w:rsidRPr="034F975A">
        <w:t xml:space="preserve"> graph</w:t>
      </w:r>
    </w:p>
    <w:p w14:paraId="47D45153" w14:textId="5DA43C19" w:rsidR="5D2F0223" w:rsidRPr="00E156B4" w:rsidRDefault="5D2F0223" w:rsidP="5D2F0223"/>
    <w:p w14:paraId="7A44BA15" w14:textId="600B2D9F" w:rsidR="7F35C22C" w:rsidRPr="00E156B4" w:rsidRDefault="00DB5D7C" w:rsidP="5D2F0223">
      <w:bookmarkStart w:id="6" w:name="_Int_YXTfJ0Ob"/>
      <w:r w:rsidRPr="034F975A">
        <w:t xml:space="preserve">We wanted to plot a graph to </w:t>
      </w:r>
      <w:r w:rsidR="00F36DD8" w:rsidRPr="034F975A">
        <w:t xml:space="preserve">show the distribution of people </w:t>
      </w:r>
      <w:r w:rsidR="2A319677" w:rsidRPr="034F975A">
        <w:t>by</w:t>
      </w:r>
      <w:r w:rsidR="00F36DD8" w:rsidRPr="034F975A">
        <w:t xml:space="preserve"> country of birth.</w:t>
      </w:r>
      <w:bookmarkEnd w:id="6"/>
      <w:r w:rsidR="00F36DD8" w:rsidRPr="034F975A">
        <w:t xml:space="preserve"> </w:t>
      </w:r>
    </w:p>
    <w:p w14:paraId="601DB288" w14:textId="77777777" w:rsidR="00EE4194" w:rsidRPr="00E156B4" w:rsidRDefault="00EE4194" w:rsidP="5D2F0223"/>
    <w:p w14:paraId="32EF6102" w14:textId="600DCABB" w:rsidR="009A491E" w:rsidRPr="00E156B4" w:rsidRDefault="009A491E" w:rsidP="009A491E">
      <w:r w:rsidRPr="00E156B4">
        <w:rPr>
          <w:noProof/>
          <w:sz w:val="12"/>
          <w:szCs w:val="12"/>
        </w:rPr>
        <w:drawing>
          <wp:inline distT="0" distB="0" distL="0" distR="0" wp14:anchorId="09BA495E" wp14:editId="09F08858">
            <wp:extent cx="4160881" cy="929721"/>
            <wp:effectExtent l="76200" t="76200" r="125730" b="13716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4160881" cy="9297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F79182" w14:textId="0F1ADF07" w:rsidR="00DB5D7C" w:rsidRPr="00E156B4" w:rsidRDefault="00FC19DA" w:rsidP="00FC19DA">
      <w:pPr>
        <w:jc w:val="center"/>
      </w:pPr>
      <w:r w:rsidRPr="034F975A">
        <w:t xml:space="preserve">Figure: The above code is used to </w:t>
      </w:r>
      <w:r w:rsidR="00EE4194" w:rsidRPr="034F975A">
        <w:t xml:space="preserve">plot a graph to check how people </w:t>
      </w:r>
      <w:r w:rsidR="0F8B40F9" w:rsidRPr="034F975A">
        <w:t>are</w:t>
      </w:r>
      <w:r w:rsidR="00EE4194" w:rsidRPr="034F975A">
        <w:t xml:space="preserve"> distributed according to their country of origin.</w:t>
      </w:r>
    </w:p>
    <w:p w14:paraId="4F179310" w14:textId="77777777" w:rsidR="003A7A63" w:rsidRPr="00E156B4" w:rsidRDefault="003A7A63" w:rsidP="009A491E"/>
    <w:p w14:paraId="60978BE6" w14:textId="5F4280D4" w:rsidR="003A7A63" w:rsidRPr="00E156B4" w:rsidRDefault="664D8B1D" w:rsidP="009A491E">
      <w:r w:rsidRPr="00E156B4">
        <w:rPr>
          <w:noProof/>
          <w:sz w:val="12"/>
          <w:szCs w:val="12"/>
        </w:rPr>
        <w:drawing>
          <wp:inline distT="0" distB="0" distL="0" distR="0" wp14:anchorId="15552FF1" wp14:editId="02223123">
            <wp:extent cx="4392930" cy="3303905"/>
            <wp:effectExtent l="76200" t="76200" r="140970" b="125095"/>
            <wp:docPr id="10" name="Picture 1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3">
                      <a:extLst>
                        <a:ext uri="{28A0092B-C50C-407E-A947-70E740481C1C}">
                          <a14:useLocalDpi xmlns:a14="http://schemas.microsoft.com/office/drawing/2010/main" val="0"/>
                        </a:ext>
                      </a:extLst>
                    </a:blip>
                    <a:stretch>
                      <a:fillRect/>
                    </a:stretch>
                  </pic:blipFill>
                  <pic:spPr>
                    <a:xfrm>
                      <a:off x="0" y="0"/>
                      <a:ext cx="4392930" cy="3303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826CD2" w14:textId="77777777" w:rsidR="00DB5D7C" w:rsidRPr="00E156B4" w:rsidRDefault="00F92BB4" w:rsidP="00DB5D7C">
      <w:r w:rsidRPr="034F975A">
        <w:t xml:space="preserve">Figure: </w:t>
      </w:r>
      <w:r w:rsidR="15DCB2BE" w:rsidRPr="034F975A">
        <w:t xml:space="preserve">The graph shows </w:t>
      </w:r>
      <w:r w:rsidR="401D052E" w:rsidRPr="034F975A">
        <w:t xml:space="preserve">distribution of respondents according to their </w:t>
      </w:r>
      <w:r w:rsidR="0D4418DF" w:rsidRPr="034F975A">
        <w:t>country of birth</w:t>
      </w:r>
      <w:ins w:id="7" w:author="Shah, Sakshi Girish" w:date="2022-12-13T23:10:00Z">
        <w:r w:rsidR="0D4418DF" w:rsidRPr="034F975A">
          <w:t>.</w:t>
        </w:r>
      </w:ins>
      <w:r w:rsidR="00DB5D7C" w:rsidRPr="034F975A">
        <w:t xml:space="preserve"> The chart shows the distribution of people based on country of birth. Through the graph we can infer that most of the people reside in the U.S.</w:t>
      </w:r>
    </w:p>
    <w:p w14:paraId="018D28E8" w14:textId="2E9584FD" w:rsidR="00F92BB4" w:rsidRPr="00E156B4" w:rsidRDefault="00F92BB4" w:rsidP="00F92BB4">
      <w:pPr>
        <w:jc w:val="center"/>
      </w:pPr>
    </w:p>
    <w:p w14:paraId="26A68EF3" w14:textId="1BB92A40" w:rsidR="008F756D" w:rsidRPr="00E156B4" w:rsidRDefault="00246BEB" w:rsidP="00BE6D11">
      <w:pPr>
        <w:pStyle w:val="Heading3"/>
        <w:numPr>
          <w:ilvl w:val="2"/>
          <w:numId w:val="4"/>
        </w:numPr>
      </w:pPr>
      <w:r w:rsidRPr="034F975A">
        <w:t>Ratio of family</w:t>
      </w:r>
      <w:r w:rsidR="00864101" w:rsidRPr="034F975A">
        <w:t xml:space="preserve"> income</w:t>
      </w:r>
      <w:r w:rsidRPr="034F975A">
        <w:t xml:space="preserve"> to poverty chart </w:t>
      </w:r>
    </w:p>
    <w:p w14:paraId="4D2C74CC" w14:textId="77777777" w:rsidR="00085188" w:rsidRPr="00E156B4" w:rsidRDefault="00085188" w:rsidP="00085188"/>
    <w:p w14:paraId="636997AB" w14:textId="6CF9FAAD" w:rsidR="00085188" w:rsidRPr="00E156B4" w:rsidRDefault="004E23C8" w:rsidP="00085188">
      <w:r w:rsidRPr="034F975A">
        <w:t>We are trying to check the</w:t>
      </w:r>
      <w:r w:rsidR="00085188" w:rsidRPr="034F975A">
        <w:t xml:space="preserve"> </w:t>
      </w:r>
      <w:r w:rsidR="00434415" w:rsidRPr="034F975A">
        <w:t xml:space="preserve">distribution of </w:t>
      </w:r>
      <w:r w:rsidR="00864101" w:rsidRPr="034F975A">
        <w:t>the family income to poverty ratio</w:t>
      </w:r>
      <w:r w:rsidRPr="034F975A">
        <w:t xml:space="preserve"> by plotting a graph. </w:t>
      </w:r>
    </w:p>
    <w:p w14:paraId="4453C2DA" w14:textId="77777777" w:rsidR="00085188" w:rsidRPr="00E156B4" w:rsidRDefault="00085188" w:rsidP="00085188"/>
    <w:p w14:paraId="778C1FD7" w14:textId="1563DB00" w:rsidR="00085188" w:rsidRPr="00E156B4" w:rsidRDefault="00085188" w:rsidP="00085188"/>
    <w:p w14:paraId="3B269462" w14:textId="17AC66BE" w:rsidR="00246BEB" w:rsidRPr="00E156B4" w:rsidRDefault="12FAD400" w:rsidP="5EC0BAEA">
      <w:r w:rsidRPr="00E156B4">
        <w:rPr>
          <w:noProof/>
          <w:sz w:val="12"/>
          <w:szCs w:val="12"/>
        </w:rPr>
        <w:drawing>
          <wp:inline distT="0" distB="0" distL="0" distR="0" wp14:anchorId="67C49B48" wp14:editId="5DACD039">
            <wp:extent cx="4391025" cy="857250"/>
            <wp:effectExtent l="76200" t="76200" r="142875" b="133350"/>
            <wp:docPr id="1699365538" name="Picture 16993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365538"/>
                    <pic:cNvPicPr/>
                  </pic:nvPicPr>
                  <pic:blipFill>
                    <a:blip r:embed="rId34">
                      <a:extLst>
                        <a:ext uri="{28A0092B-C50C-407E-A947-70E740481C1C}">
                          <a14:useLocalDpi xmlns:a14="http://schemas.microsoft.com/office/drawing/2010/main" val="0"/>
                        </a:ext>
                      </a:extLst>
                    </a:blip>
                    <a:stretch>
                      <a:fillRect/>
                    </a:stretch>
                  </pic:blipFill>
                  <pic:spPr>
                    <a:xfrm>
                      <a:off x="0" y="0"/>
                      <a:ext cx="4391025"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1D5AE" w14:textId="6FF65066" w:rsidR="00D20959" w:rsidRPr="00E156B4" w:rsidRDefault="00D20959" w:rsidP="00D20959">
      <w:pPr>
        <w:jc w:val="center"/>
      </w:pPr>
      <w:r w:rsidRPr="034F975A">
        <w:t xml:space="preserve">Figure: The above code is used </w:t>
      </w:r>
      <w:r w:rsidR="00452A57" w:rsidRPr="034F975A">
        <w:t xml:space="preserve">to </w:t>
      </w:r>
      <w:r w:rsidR="00733E12" w:rsidRPr="034F975A">
        <w:t xml:space="preserve">plot a distribution graph of </w:t>
      </w:r>
      <w:r w:rsidR="00B45CA8" w:rsidRPr="034F975A">
        <w:t>ratio of family income to poverty.</w:t>
      </w:r>
    </w:p>
    <w:p w14:paraId="645E8A50" w14:textId="16BC6264" w:rsidR="4FCBCF6A" w:rsidRPr="00E156B4" w:rsidRDefault="266F4180" w:rsidP="5EC0BAEA">
      <w:r w:rsidRPr="00E156B4">
        <w:rPr>
          <w:noProof/>
          <w:sz w:val="12"/>
          <w:szCs w:val="12"/>
        </w:rPr>
        <w:drawing>
          <wp:inline distT="0" distB="0" distL="0" distR="0" wp14:anchorId="254C9910" wp14:editId="46B4DA7C">
            <wp:extent cx="4391025" cy="3486150"/>
            <wp:effectExtent l="76200" t="76200" r="142875" b="133350"/>
            <wp:docPr id="721308914" name="Picture 72130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91025" cy="3486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F7BD76" w14:textId="685A51D0" w:rsidR="00F92BB4" w:rsidRPr="00E156B4" w:rsidRDefault="00F92BB4" w:rsidP="00F92BB4">
      <w:pPr>
        <w:jc w:val="center"/>
      </w:pPr>
      <w:r w:rsidRPr="034F975A">
        <w:t xml:space="preserve">Figure: </w:t>
      </w:r>
      <w:r w:rsidR="00EE4194" w:rsidRPr="034F975A">
        <w:t xml:space="preserve">The graph is to show the distribution of </w:t>
      </w:r>
      <w:r w:rsidR="00D20959" w:rsidRPr="034F975A">
        <w:t>people according to ratio of family income to poverty. The values are capped at 5. We see most of the family's income to poverty ratio near 0 to 2.</w:t>
      </w:r>
    </w:p>
    <w:p w14:paraId="228BD198" w14:textId="388A3792" w:rsidR="00B47D2A" w:rsidRPr="00E156B4" w:rsidRDefault="6D653BF5" w:rsidP="00B47D2A">
      <w:pPr>
        <w:pStyle w:val="heading20"/>
        <w:rPr>
          <w:rStyle w:val="normaltextrun"/>
          <w:color w:val="000000"/>
          <w:bdr w:val="none" w:sz="0" w:space="0" w:color="auto" w:frame="1"/>
        </w:rPr>
      </w:pPr>
      <w:r w:rsidRPr="034F975A">
        <w:rPr>
          <w:rStyle w:val="normaltextrun"/>
          <w:color w:val="000000"/>
          <w:bdr w:val="none" w:sz="0" w:space="0" w:color="auto" w:frame="1"/>
        </w:rPr>
        <w:t>Insights</w:t>
      </w:r>
    </w:p>
    <w:p w14:paraId="7BA19D5C" w14:textId="22DE6A80" w:rsidR="008F756D" w:rsidRPr="00E156B4" w:rsidRDefault="002344AD" w:rsidP="00BE6D11">
      <w:pPr>
        <w:pStyle w:val="ListParagraph"/>
        <w:numPr>
          <w:ilvl w:val="2"/>
          <w:numId w:val="4"/>
        </w:numPr>
      </w:pPr>
      <w:r w:rsidRPr="034F975A">
        <w:t>Country of birth VS Race bar chart</w:t>
      </w:r>
    </w:p>
    <w:p w14:paraId="3404FDC0" w14:textId="22DE6A80" w:rsidR="002344AD" w:rsidRPr="00E156B4" w:rsidRDefault="002344AD" w:rsidP="002344AD">
      <w:pPr>
        <w:pStyle w:val="ListParagraph"/>
        <w:ind w:left="851" w:firstLine="0"/>
      </w:pPr>
    </w:p>
    <w:p w14:paraId="74324C38" w14:textId="3A5F0BD1" w:rsidR="00851D42" w:rsidRPr="00E156B4" w:rsidRDefault="00B45CA8" w:rsidP="00851D42">
      <w:pPr>
        <w:pStyle w:val="ListParagraph"/>
        <w:ind w:left="851" w:firstLine="0"/>
      </w:pPr>
      <w:r w:rsidRPr="034F975A">
        <w:t>We want to check t</w:t>
      </w:r>
      <w:r w:rsidR="05C0D5C6" w:rsidRPr="034F975A">
        <w:t xml:space="preserve">he distribution of races according to their country of birth </w:t>
      </w:r>
      <w:r w:rsidRPr="034F975A">
        <w:t>by plotting a graph.</w:t>
      </w:r>
    </w:p>
    <w:p w14:paraId="3835760E" w14:textId="22DE6A80" w:rsidR="24809970" w:rsidRPr="00E156B4" w:rsidRDefault="24809970" w:rsidP="24809970"/>
    <w:p w14:paraId="6CDAF335" w14:textId="20B7BCDA" w:rsidR="008F756D" w:rsidRPr="00E156B4" w:rsidRDefault="2D0A4FB4" w:rsidP="00BE6D11">
      <w:pPr>
        <w:ind w:left="-1276"/>
        <w:jc w:val="center"/>
      </w:pPr>
      <w:r w:rsidRPr="00E156B4">
        <w:rPr>
          <w:noProof/>
          <w:sz w:val="12"/>
          <w:szCs w:val="12"/>
        </w:rPr>
        <w:drawing>
          <wp:inline distT="0" distB="0" distL="0" distR="0" wp14:anchorId="1FBE753D" wp14:editId="05D6D5FE">
            <wp:extent cx="5531681" cy="1043940"/>
            <wp:effectExtent l="76200" t="76200" r="126365" b="137160"/>
            <wp:docPr id="47547521" name="Picture 4754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47521"/>
                    <pic:cNvPicPr/>
                  </pic:nvPicPr>
                  <pic:blipFill>
                    <a:blip r:embed="rId36">
                      <a:extLst>
                        <a:ext uri="{28A0092B-C50C-407E-A947-70E740481C1C}">
                          <a14:useLocalDpi xmlns:a14="http://schemas.microsoft.com/office/drawing/2010/main" val="0"/>
                        </a:ext>
                      </a:extLst>
                    </a:blip>
                    <a:stretch>
                      <a:fillRect/>
                    </a:stretch>
                  </pic:blipFill>
                  <pic:spPr>
                    <a:xfrm>
                      <a:off x="0" y="0"/>
                      <a:ext cx="5531681" cy="1043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366EF" w14:textId="335E20F7" w:rsidR="00BD0384" w:rsidRPr="00E156B4" w:rsidRDefault="00BD0384" w:rsidP="00BD0384">
      <w:pPr>
        <w:jc w:val="center"/>
      </w:pPr>
      <w:r w:rsidRPr="034F975A">
        <w:t xml:space="preserve">Figure: The above code is to plot a bar graph to represent the distribution of different races according to their country of birth. </w:t>
      </w:r>
    </w:p>
    <w:p w14:paraId="3816050B" w14:textId="335E20F7" w:rsidR="00A053FD" w:rsidRPr="00E156B4" w:rsidRDefault="00A053FD" w:rsidP="00BD0384">
      <w:pPr>
        <w:jc w:val="center"/>
        <w:rPr>
          <w:ins w:id="8" w:author="{B56C7E6B-9E44-4B8D-8F7B-5A3CD760C703}" w:date="2022-12-13T20:13:00Z"/>
        </w:rPr>
      </w:pPr>
    </w:p>
    <w:p w14:paraId="03296D99" w14:textId="46938BE7" w:rsidR="008F756D" w:rsidRPr="00E156B4" w:rsidRDefault="135699EA" w:rsidP="5EC0BAEA">
      <w:r w:rsidRPr="00E156B4">
        <w:rPr>
          <w:noProof/>
          <w:sz w:val="12"/>
          <w:szCs w:val="12"/>
        </w:rPr>
        <w:drawing>
          <wp:inline distT="0" distB="0" distL="0" distR="0" wp14:anchorId="5F31DD2E" wp14:editId="37BA255C">
            <wp:extent cx="4485710" cy="3609975"/>
            <wp:effectExtent l="76200" t="76200" r="124460" b="123825"/>
            <wp:docPr id="505012564" name="Picture 50501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012564"/>
                    <pic:cNvPicPr/>
                  </pic:nvPicPr>
                  <pic:blipFill>
                    <a:blip r:embed="rId37">
                      <a:extLst>
                        <a:ext uri="{28A0092B-C50C-407E-A947-70E740481C1C}">
                          <a14:useLocalDpi xmlns:a14="http://schemas.microsoft.com/office/drawing/2010/main" val="0"/>
                        </a:ext>
                      </a:extLst>
                    </a:blip>
                    <a:stretch>
                      <a:fillRect/>
                    </a:stretch>
                  </pic:blipFill>
                  <pic:spPr>
                    <a:xfrm>
                      <a:off x="0" y="0"/>
                      <a:ext cx="4485710"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D7598F" w14:textId="5FAD103C" w:rsidR="00F92BB4" w:rsidRPr="00E156B4" w:rsidRDefault="00F92BB4" w:rsidP="00F92BB4">
      <w:pPr>
        <w:jc w:val="center"/>
      </w:pPr>
      <w:r w:rsidRPr="034F975A">
        <w:t xml:space="preserve">Figure: </w:t>
      </w:r>
      <w:r w:rsidR="00BD0384" w:rsidRPr="034F975A">
        <w:t>The bar graph shows distribution of races according to the country of birth. Through the graph we can infer that in US- Non</w:t>
      </w:r>
      <w:r w:rsidR="5B33B65A" w:rsidRPr="034F975A">
        <w:t>-</w:t>
      </w:r>
      <w:r w:rsidR="00BD0384" w:rsidRPr="034F975A">
        <w:t xml:space="preserve">Hispanic White are in majority whereas in other countries Non-Hispanic Asians are in more number. </w:t>
      </w:r>
    </w:p>
    <w:p w14:paraId="33F92174" w14:textId="4E4E472B" w:rsidR="00136C8C" w:rsidRPr="00E156B4" w:rsidRDefault="00EA692F" w:rsidP="00BE6D11">
      <w:pPr>
        <w:pStyle w:val="Heading3"/>
        <w:numPr>
          <w:ilvl w:val="2"/>
          <w:numId w:val="25"/>
        </w:numPr>
      </w:pPr>
      <w:r w:rsidRPr="034F975A">
        <w:t>Length of time in U.S</w:t>
      </w:r>
    </w:p>
    <w:p w14:paraId="0504190D" w14:textId="77777777" w:rsidR="00B45CA8" w:rsidRPr="00E156B4" w:rsidRDefault="00B45CA8" w:rsidP="00B45CA8"/>
    <w:p w14:paraId="3B891040" w14:textId="1CA702D5" w:rsidR="00B45CA8" w:rsidRPr="00E156B4" w:rsidRDefault="00B45CA8" w:rsidP="00B45CA8">
      <w:r w:rsidRPr="034F975A">
        <w:t>We want to plot a graph to see the distribution of respondents according to their length of stay in U.S</w:t>
      </w:r>
    </w:p>
    <w:p w14:paraId="424DF83D" w14:textId="1C0446DE" w:rsidR="00944701" w:rsidRPr="00E156B4" w:rsidRDefault="00944701" w:rsidP="00944701"/>
    <w:p w14:paraId="6A4272CB" w14:textId="3034F134" w:rsidR="00EA692F" w:rsidRPr="00E156B4" w:rsidRDefault="0D4D2B32" w:rsidP="00EA692F">
      <w:r w:rsidRPr="00E156B4">
        <w:rPr>
          <w:noProof/>
          <w:sz w:val="12"/>
          <w:szCs w:val="12"/>
        </w:rPr>
        <w:drawing>
          <wp:inline distT="0" distB="0" distL="0" distR="0" wp14:anchorId="17224E1C" wp14:editId="36BC1215">
            <wp:extent cx="4806731" cy="922020"/>
            <wp:effectExtent l="76200" t="76200" r="127635" b="12573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4806731" cy="92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C5AFCE" w14:textId="011FAD5B" w:rsidR="00EA692F" w:rsidRPr="00E156B4" w:rsidRDefault="00944701" w:rsidP="00944701">
      <w:pPr>
        <w:jc w:val="center"/>
      </w:pPr>
      <w:r w:rsidRPr="034F975A">
        <w:t>Figure: The above code is to plot a graph to see people’s length of time in U.S</w:t>
      </w:r>
    </w:p>
    <w:p w14:paraId="78B78318" w14:textId="0E84B2D3" w:rsidR="00EA692F" w:rsidRPr="00E156B4" w:rsidRDefault="00EA692F" w:rsidP="00EA692F">
      <w:r w:rsidRPr="00E156B4">
        <w:rPr>
          <w:noProof/>
          <w:sz w:val="12"/>
          <w:szCs w:val="12"/>
        </w:rPr>
        <w:drawing>
          <wp:inline distT="0" distB="0" distL="0" distR="0" wp14:anchorId="3C608E5E" wp14:editId="187A8AD9">
            <wp:extent cx="4392930" cy="3125470"/>
            <wp:effectExtent l="76200" t="76200" r="140970" b="13208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39"/>
                    <a:stretch>
                      <a:fillRect/>
                    </a:stretch>
                  </pic:blipFill>
                  <pic:spPr>
                    <a:xfrm>
                      <a:off x="0" y="0"/>
                      <a:ext cx="4392930" cy="3125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D08DE" w14:textId="6F17AFE2" w:rsidR="00F92BB4" w:rsidRPr="00E156B4" w:rsidRDefault="00F92BB4" w:rsidP="00F92BB4">
      <w:pPr>
        <w:jc w:val="center"/>
      </w:pPr>
      <w:r w:rsidRPr="034F975A">
        <w:t>Figure:</w:t>
      </w:r>
      <w:r w:rsidR="00944701" w:rsidRPr="034F975A">
        <w:t xml:space="preserve"> The bar chart represents people’s length of time in U.S. It can be seen that most of the people are </w:t>
      </w:r>
      <w:r w:rsidR="00BD0384" w:rsidRPr="034F975A">
        <w:t xml:space="preserve">staying more than 15 years but less than or equal to 30 years. </w:t>
      </w:r>
    </w:p>
    <w:p w14:paraId="3A69B483" w14:textId="45EFACF6" w:rsidR="00EA692F" w:rsidRPr="00E156B4" w:rsidRDefault="00EA692F" w:rsidP="00BE6D11">
      <w:pPr>
        <w:pStyle w:val="Heading3"/>
        <w:numPr>
          <w:ilvl w:val="2"/>
          <w:numId w:val="25"/>
        </w:numPr>
      </w:pPr>
      <w:r w:rsidRPr="034F975A">
        <w:t>Data distribution</w:t>
      </w:r>
    </w:p>
    <w:p w14:paraId="67059A51" w14:textId="77777777" w:rsidR="00B45CA8" w:rsidRPr="00E156B4" w:rsidRDefault="00B45CA8" w:rsidP="00B45CA8"/>
    <w:p w14:paraId="191AE3FA" w14:textId="7CC01341" w:rsidR="00B45CA8" w:rsidRPr="00E156B4" w:rsidRDefault="00B45CA8" w:rsidP="00B45CA8">
      <w:r w:rsidRPr="034F975A">
        <w:t xml:space="preserve">We want to see the distribution of our data </w:t>
      </w:r>
      <w:r w:rsidR="005506D2" w:rsidRPr="034F975A">
        <w:t xml:space="preserve">by plotting a graph </w:t>
      </w:r>
      <w:r w:rsidR="009415A8" w:rsidRPr="034F975A">
        <w:t xml:space="preserve">using Fitter package </w:t>
      </w:r>
    </w:p>
    <w:p w14:paraId="41DC85E1" w14:textId="77777777" w:rsidR="005506D2" w:rsidRPr="00E156B4" w:rsidRDefault="005506D2" w:rsidP="00B45CA8"/>
    <w:p w14:paraId="009F968E" w14:textId="5FC3CC69" w:rsidR="00EA692F" w:rsidRPr="00E156B4" w:rsidRDefault="0D4D2B32" w:rsidP="00EA692F">
      <w:r w:rsidRPr="00E156B4">
        <w:rPr>
          <w:noProof/>
          <w:sz w:val="12"/>
          <w:szCs w:val="12"/>
        </w:rPr>
        <w:drawing>
          <wp:inline distT="0" distB="0" distL="0" distR="0" wp14:anchorId="26673973" wp14:editId="119D8157">
            <wp:extent cx="4392930" cy="1024890"/>
            <wp:effectExtent l="76200" t="76200" r="140970" b="13716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4392930" cy="1024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7EFEED" w14:textId="492CF421" w:rsidR="005506D2" w:rsidRPr="00E156B4" w:rsidRDefault="005506D2" w:rsidP="005506D2">
      <w:pPr>
        <w:jc w:val="center"/>
      </w:pPr>
      <w:r w:rsidRPr="034F975A">
        <w:t xml:space="preserve">Figure: The above code is used to </w:t>
      </w:r>
      <w:r w:rsidR="00AF6E6E" w:rsidRPr="034F975A">
        <w:t>check the distribution of our data</w:t>
      </w:r>
      <w:r w:rsidR="000F01FB" w:rsidRPr="034F975A">
        <w:t>.</w:t>
      </w:r>
    </w:p>
    <w:p w14:paraId="2C1F375B" w14:textId="622FAA73" w:rsidR="00EA692F" w:rsidRPr="00E156B4" w:rsidRDefault="00EA692F" w:rsidP="00EA692F"/>
    <w:p w14:paraId="182608D4" w14:textId="2ADAC6D0" w:rsidR="00EA692F" w:rsidRPr="00E156B4" w:rsidRDefault="00EA692F" w:rsidP="00EA692F">
      <w:r w:rsidRPr="00E156B4">
        <w:rPr>
          <w:noProof/>
          <w:sz w:val="12"/>
          <w:szCs w:val="12"/>
        </w:rPr>
        <w:drawing>
          <wp:inline distT="0" distB="0" distL="0" distR="0" wp14:anchorId="155734CF" wp14:editId="03D90953">
            <wp:extent cx="4392930" cy="3238500"/>
            <wp:effectExtent l="76200" t="76200" r="140970" b="13335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41"/>
                    <a:stretch>
                      <a:fillRect/>
                    </a:stretch>
                  </pic:blipFill>
                  <pic:spPr>
                    <a:xfrm>
                      <a:off x="0" y="0"/>
                      <a:ext cx="439293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09D1B0" w14:textId="2CFB8CD7" w:rsidR="00F92BB4" w:rsidRPr="00E156B4" w:rsidRDefault="00F92BB4" w:rsidP="00F92BB4">
      <w:pPr>
        <w:jc w:val="center"/>
      </w:pPr>
      <w:r w:rsidRPr="034F975A">
        <w:t xml:space="preserve">Figure: </w:t>
      </w:r>
      <w:r w:rsidR="78DF861D" w:rsidRPr="034F975A">
        <w:t>The graph above shows the data distribution</w:t>
      </w:r>
      <w:r w:rsidR="1FE570CF" w:rsidRPr="034F975A">
        <w:t>. Through it we can infer that our data has a gamma distribution.</w:t>
      </w:r>
      <w:ins w:id="9" w:author="Shah, Sakshi Girish" w:date="2022-12-13T23:15:00Z">
        <w:r w:rsidR="1FE570CF" w:rsidRPr="034F975A">
          <w:t xml:space="preserve"> </w:t>
        </w:r>
      </w:ins>
    </w:p>
    <w:p w14:paraId="7B580A21" w14:textId="104229E2" w:rsidR="00EA692F" w:rsidRPr="00E156B4" w:rsidRDefault="00EA692F" w:rsidP="00BE6D11">
      <w:pPr>
        <w:pStyle w:val="Heading3"/>
        <w:numPr>
          <w:ilvl w:val="2"/>
          <w:numId w:val="25"/>
        </w:numPr>
      </w:pPr>
      <w:r w:rsidRPr="034F975A">
        <w:t xml:space="preserve">Health care utilization vs health insurance </w:t>
      </w:r>
    </w:p>
    <w:p w14:paraId="47D58B6D" w14:textId="51C5D5E0" w:rsidR="000F01FB" w:rsidRPr="00E156B4" w:rsidRDefault="000F01FB" w:rsidP="000F01FB">
      <w:r w:rsidRPr="034F975A">
        <w:t xml:space="preserve">      </w:t>
      </w:r>
    </w:p>
    <w:p w14:paraId="102F0034" w14:textId="1A7D208B" w:rsidR="000F01FB" w:rsidRPr="00E156B4" w:rsidRDefault="000F01FB" w:rsidP="000F01FB">
      <w:r w:rsidRPr="034F975A">
        <w:t xml:space="preserve">       </w:t>
      </w:r>
      <w:r w:rsidR="00205785" w:rsidRPr="034F975A">
        <w:t>To determine the respondents' hospital utilization patterns and whether they have insurance or not, we wish to create a graph.</w:t>
      </w:r>
    </w:p>
    <w:p w14:paraId="5D569AC9" w14:textId="4EE13983" w:rsidR="3EC1A013" w:rsidRPr="00E156B4" w:rsidRDefault="3EC1A013" w:rsidP="6821B777">
      <w:r w:rsidRPr="034F975A">
        <w:t xml:space="preserve">       </w:t>
      </w:r>
    </w:p>
    <w:p w14:paraId="62B625A7" w14:textId="3B3CF236" w:rsidR="6821B777" w:rsidRPr="00E156B4" w:rsidRDefault="6821B777" w:rsidP="6821B777"/>
    <w:p w14:paraId="19C68A07" w14:textId="00A7B90F" w:rsidR="00EA692F" w:rsidRPr="00E156B4" w:rsidRDefault="0D4D2B32" w:rsidP="00205785">
      <w:pPr>
        <w:pStyle w:val="ListParagraph"/>
        <w:ind w:left="851" w:hanging="709"/>
      </w:pPr>
      <w:r w:rsidRPr="00E156B4">
        <w:rPr>
          <w:noProof/>
          <w:sz w:val="12"/>
          <w:szCs w:val="12"/>
        </w:rPr>
        <w:drawing>
          <wp:inline distT="0" distB="0" distL="0" distR="0" wp14:anchorId="64E3298E" wp14:editId="6DBB2BA8">
            <wp:extent cx="4602120" cy="879445"/>
            <wp:effectExtent l="76200" t="76200" r="122555" b="13081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4602120" cy="87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B7E58F" w14:textId="59A5569F" w:rsidR="00205785" w:rsidRPr="00E156B4" w:rsidRDefault="00205785" w:rsidP="003B74E8">
      <w:pPr>
        <w:pStyle w:val="ListParagraph"/>
        <w:ind w:left="851" w:hanging="709"/>
        <w:jc w:val="center"/>
      </w:pPr>
      <w:r w:rsidRPr="034F975A">
        <w:t xml:space="preserve">Figure: </w:t>
      </w:r>
      <w:r w:rsidR="003B74E8" w:rsidRPr="034F975A">
        <w:t>Plotting a graph of patient hospital utilization versus health insurance is done using the aforementioned code.</w:t>
      </w:r>
    </w:p>
    <w:p w14:paraId="366E3AA4" w14:textId="57794E57" w:rsidR="00EA692F" w:rsidRPr="00E156B4" w:rsidRDefault="00EA692F" w:rsidP="6821B777">
      <w:pPr>
        <w:pStyle w:val="ListParagraph"/>
        <w:ind w:left="851" w:firstLine="0"/>
        <w:jc w:val="center"/>
      </w:pPr>
    </w:p>
    <w:p w14:paraId="68C2833B" w14:textId="0C0B0EF8" w:rsidR="00EA692F" w:rsidRPr="00E156B4" w:rsidRDefault="00EA692F" w:rsidP="00EA692F">
      <w:pPr>
        <w:pStyle w:val="ListParagraph"/>
        <w:ind w:left="851" w:firstLine="0"/>
      </w:pPr>
      <w:r w:rsidRPr="00E156B4">
        <w:rPr>
          <w:noProof/>
          <w:sz w:val="12"/>
          <w:szCs w:val="12"/>
        </w:rPr>
        <w:drawing>
          <wp:inline distT="0" distB="0" distL="0" distR="0" wp14:anchorId="061EEEE6" wp14:editId="150ABA01">
            <wp:extent cx="4392930" cy="3815715"/>
            <wp:effectExtent l="76200" t="76200" r="140970" b="127635"/>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43"/>
                    <a:stretch>
                      <a:fillRect/>
                    </a:stretch>
                  </pic:blipFill>
                  <pic:spPr>
                    <a:xfrm>
                      <a:off x="0" y="0"/>
                      <a:ext cx="4392930" cy="3815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6E034" w14:textId="335E20F7" w:rsidR="00A4028C" w:rsidRPr="00E156B4" w:rsidRDefault="2472ED23" w:rsidP="00A4028C">
      <w:pPr>
        <w:pStyle w:val="ListParagraph"/>
        <w:ind w:left="851" w:firstLine="0"/>
        <w:jc w:val="center"/>
      </w:pPr>
      <w:r w:rsidRPr="034F975A">
        <w:t>Figure</w:t>
      </w:r>
      <w:r w:rsidR="00A4028C" w:rsidRPr="034F975A">
        <w:t xml:space="preserve"> The distribution of respondents according to their level of health care utilization—low, moderate, or high—as well as whether they have insurance or not is shown in a bar chart.</w:t>
      </w:r>
    </w:p>
    <w:p w14:paraId="7A7C1D8B" w14:textId="335E20F7" w:rsidR="2326FD89" w:rsidRPr="00E156B4" w:rsidRDefault="00A4028C" w:rsidP="00A4028C">
      <w:pPr>
        <w:pStyle w:val="ListParagraph"/>
        <w:ind w:left="851" w:firstLine="0"/>
        <w:jc w:val="center"/>
      </w:pPr>
      <w:r w:rsidRPr="034F975A">
        <w:t>The chart indicates that the majority of respondents have low utilization rates with no insurance.</w:t>
      </w:r>
    </w:p>
    <w:p w14:paraId="67D681BF" w14:textId="0E26FF67" w:rsidR="00EA692F" w:rsidRPr="00E156B4" w:rsidRDefault="00EA692F" w:rsidP="00BE6D11">
      <w:pPr>
        <w:pStyle w:val="Heading3"/>
        <w:numPr>
          <w:ilvl w:val="2"/>
          <w:numId w:val="25"/>
        </w:numPr>
      </w:pPr>
      <w:r w:rsidRPr="034F975A">
        <w:t xml:space="preserve">Health utilization VS Gender </w:t>
      </w:r>
    </w:p>
    <w:p w14:paraId="67E3342E" w14:textId="335E20F7" w:rsidR="00A4028C" w:rsidRPr="00E156B4" w:rsidRDefault="00A4028C" w:rsidP="00A4028C"/>
    <w:p w14:paraId="284C7DD0" w14:textId="335E20F7" w:rsidR="00A4028C" w:rsidRPr="00E156B4" w:rsidRDefault="00A4028C" w:rsidP="00A4028C">
      <w:r w:rsidRPr="034F975A">
        <w:t xml:space="preserve">We want to </w:t>
      </w:r>
      <w:r w:rsidR="000314BE" w:rsidRPr="034F975A">
        <w:t xml:space="preserve">plot a graph to check </w:t>
      </w:r>
      <w:r w:rsidR="00D711AE" w:rsidRPr="034F975A">
        <w:t xml:space="preserve">the utilization of hospitals of respondents on basis of their gender. </w:t>
      </w:r>
    </w:p>
    <w:p w14:paraId="5C956C9A" w14:textId="335E20F7" w:rsidR="00CC0997" w:rsidRPr="00E156B4" w:rsidRDefault="00CC0997" w:rsidP="00A4028C"/>
    <w:p w14:paraId="465910F8" w14:textId="6688D0DE" w:rsidR="00EA692F" w:rsidRPr="00E156B4" w:rsidRDefault="0D4D2B32" w:rsidP="00227366">
      <w:pPr>
        <w:ind w:left="-426"/>
      </w:pPr>
      <w:r w:rsidRPr="00E156B4">
        <w:rPr>
          <w:noProof/>
          <w:sz w:val="12"/>
          <w:szCs w:val="12"/>
        </w:rPr>
        <w:drawing>
          <wp:inline distT="0" distB="0" distL="0" distR="0" wp14:anchorId="4ACBD1B0" wp14:editId="7B5F2B2C">
            <wp:extent cx="5386223" cy="822960"/>
            <wp:effectExtent l="76200" t="76200" r="138430" b="12954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386223" cy="822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6EF013" w14:textId="639150E5" w:rsidR="00EA692F" w:rsidRPr="00E156B4" w:rsidRDefault="00227366" w:rsidP="00227366">
      <w:pPr>
        <w:jc w:val="center"/>
      </w:pPr>
      <w:r w:rsidRPr="034F975A">
        <w:t xml:space="preserve">Figure: </w:t>
      </w:r>
      <w:r w:rsidR="00296D33" w:rsidRPr="034F975A">
        <w:t xml:space="preserve">The </w:t>
      </w:r>
      <w:r w:rsidR="00BE6D11" w:rsidRPr="034F975A">
        <w:t>code</w:t>
      </w:r>
      <w:r w:rsidR="00296D33" w:rsidRPr="034F975A">
        <w:t xml:space="preserve"> </w:t>
      </w:r>
      <w:r w:rsidR="00BE6D11">
        <w:t>above</w:t>
      </w:r>
      <w:r w:rsidR="00296D33" w:rsidRPr="034F975A">
        <w:t xml:space="preserve"> is used to produce a graph showing respondents' hospital utilization (low, moderate, and high) according to gender.</w:t>
      </w:r>
    </w:p>
    <w:p w14:paraId="4720224E" w14:textId="335E20F7" w:rsidR="003E108C" w:rsidRPr="00E156B4" w:rsidRDefault="003E108C" w:rsidP="00EA692F">
      <w:pPr>
        <w:rPr>
          <w:ins w:id="10" w:author="{B56C7E6B-9E44-4B8D-8F7B-5A3CD760C703}" w:date="2022-12-13T20:15:00Z"/>
        </w:rPr>
      </w:pPr>
    </w:p>
    <w:p w14:paraId="3DBE573F" w14:textId="38EA09F1" w:rsidR="00EA692F" w:rsidRPr="00E156B4" w:rsidRDefault="00EA692F" w:rsidP="00EA692F">
      <w:r w:rsidRPr="00E156B4">
        <w:rPr>
          <w:noProof/>
          <w:sz w:val="12"/>
          <w:szCs w:val="12"/>
        </w:rPr>
        <w:drawing>
          <wp:inline distT="0" distB="0" distL="0" distR="0" wp14:anchorId="148674C3" wp14:editId="49545D51">
            <wp:extent cx="4392930" cy="3637280"/>
            <wp:effectExtent l="76200" t="76200" r="140970" b="134620"/>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45"/>
                    <a:stretch>
                      <a:fillRect/>
                    </a:stretch>
                  </pic:blipFill>
                  <pic:spPr>
                    <a:xfrm>
                      <a:off x="0" y="0"/>
                      <a:ext cx="4392930" cy="3637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8C3BF2" w14:textId="40D5E0A4" w:rsidR="00F92BB4" w:rsidRPr="00E156B4" w:rsidRDefault="00F92BB4" w:rsidP="00F92BB4">
      <w:pPr>
        <w:jc w:val="center"/>
      </w:pPr>
      <w:r w:rsidRPr="034F975A">
        <w:t xml:space="preserve">Figure: </w:t>
      </w:r>
      <w:r w:rsidR="002B2476" w:rsidRPr="034F975A">
        <w:t>The use of respondents according to their gender is depicted in the graph above. The graph indicates that hospitals see a majority of male and female patients who have low hospital use rates.</w:t>
      </w:r>
    </w:p>
    <w:p w14:paraId="4C1CD785" w14:textId="17110ABD" w:rsidR="00EA692F" w:rsidRPr="00E156B4" w:rsidRDefault="00EA692F" w:rsidP="00BE6D11">
      <w:pPr>
        <w:pStyle w:val="Heading3"/>
        <w:numPr>
          <w:ilvl w:val="2"/>
          <w:numId w:val="25"/>
        </w:numPr>
      </w:pPr>
      <w:r w:rsidRPr="034F975A">
        <w:t>Healthcare utilization VS Race</w:t>
      </w:r>
    </w:p>
    <w:p w14:paraId="74CB8C8E" w14:textId="335E20F7" w:rsidR="002B2476" w:rsidRPr="00E156B4" w:rsidRDefault="002B2476" w:rsidP="002B2476"/>
    <w:p w14:paraId="4ABAF173" w14:textId="335E20F7" w:rsidR="00EA692F" w:rsidRPr="00E156B4" w:rsidRDefault="006F0916" w:rsidP="00EA692F">
      <w:r w:rsidRPr="034F975A">
        <w:t xml:space="preserve">We want to create a graph that shows how the respondents' use of healthcare varies according to their race. </w:t>
      </w:r>
    </w:p>
    <w:p w14:paraId="10A5C123" w14:textId="335E20F7" w:rsidR="00BC42E2" w:rsidRPr="00E156B4" w:rsidRDefault="00BC42E2" w:rsidP="00EA692F"/>
    <w:p w14:paraId="740D1FFD" w14:textId="45A58897" w:rsidR="00EA692F" w:rsidRPr="00E156B4" w:rsidRDefault="0D4D2B32" w:rsidP="00EA692F">
      <w:r w:rsidRPr="00E156B4">
        <w:rPr>
          <w:noProof/>
          <w:sz w:val="12"/>
          <w:szCs w:val="12"/>
        </w:rPr>
        <w:drawing>
          <wp:inline distT="0" distB="0" distL="0" distR="0" wp14:anchorId="4F2AE984" wp14:editId="65D36F68">
            <wp:extent cx="4392930" cy="886460"/>
            <wp:effectExtent l="76200" t="76200" r="140970" b="14224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4392930" cy="88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541D01" w14:textId="71ACF117" w:rsidR="00EA692F" w:rsidRPr="00EA602F" w:rsidRDefault="00BC42E2" w:rsidP="00BC42E2">
      <w:pPr>
        <w:jc w:val="center"/>
      </w:pPr>
      <w:r w:rsidRPr="034F975A">
        <w:t xml:space="preserve">Figure: </w:t>
      </w:r>
      <w:r w:rsidR="007C65A4" w:rsidRPr="007C65A4">
        <w:t xml:space="preserve">The </w:t>
      </w:r>
      <w:r w:rsidR="00BE6D11" w:rsidRPr="007C65A4">
        <w:t>code</w:t>
      </w:r>
      <w:r w:rsidR="007C65A4" w:rsidRPr="007C65A4">
        <w:t xml:space="preserve"> </w:t>
      </w:r>
      <w:r w:rsidR="00BE6D11">
        <w:t>above</w:t>
      </w:r>
      <w:r w:rsidR="007C65A4" w:rsidRPr="007C65A4">
        <w:t xml:space="preserve"> will plot a graph showing respondents' hospital utilization by race.</w:t>
      </w:r>
    </w:p>
    <w:p w14:paraId="3D26E03A" w14:textId="3E872304" w:rsidR="00EA692F" w:rsidRPr="00E156B4" w:rsidRDefault="00EA692F" w:rsidP="00EA692F">
      <w:r w:rsidRPr="00E156B4">
        <w:rPr>
          <w:noProof/>
          <w:sz w:val="12"/>
          <w:szCs w:val="12"/>
        </w:rPr>
        <w:drawing>
          <wp:inline distT="0" distB="0" distL="0" distR="0" wp14:anchorId="2836C80E" wp14:editId="08EEBA48">
            <wp:extent cx="4392930" cy="3758565"/>
            <wp:effectExtent l="76200" t="76200" r="140970" b="127635"/>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47"/>
                    <a:stretch>
                      <a:fillRect/>
                    </a:stretch>
                  </pic:blipFill>
                  <pic:spPr>
                    <a:xfrm>
                      <a:off x="0" y="0"/>
                      <a:ext cx="4392930" cy="37585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572E1D" w14:textId="1FCEF67D" w:rsidR="00F92BB4" w:rsidRDefault="00F92BB4" w:rsidP="00F92BB4">
      <w:pPr>
        <w:jc w:val="center"/>
      </w:pPr>
      <w:r w:rsidRPr="034F975A">
        <w:t xml:space="preserve">Figure: </w:t>
      </w:r>
      <w:r w:rsidR="0082296B" w:rsidRPr="0082296B">
        <w:t>The distribution of respondents' hospital use (Low, Moderate, and High) by race is depicted on the graph.</w:t>
      </w:r>
    </w:p>
    <w:p w14:paraId="47D07013" w14:textId="335E20F7" w:rsidR="0082296B" w:rsidRPr="00E156B4" w:rsidRDefault="005A3EF6" w:rsidP="00F92BB4">
      <w:pPr>
        <w:jc w:val="center"/>
      </w:pPr>
      <w:r w:rsidRPr="005A3EF6">
        <w:t>The graph shows that in areas with low hospital utilization, Non-Hispanic White respondents make up the majority, followed by Non-Hispanic Black respondents. The same is evident for high and moderate consumption. Mexican Americans make up the least number of Hispanics in areas with high healthcare usage, compared to areas with low and moderate healthcare utilization.</w:t>
      </w:r>
    </w:p>
    <w:p w14:paraId="3FC64E9F" w14:textId="64E4C5FF" w:rsidR="00EA692F" w:rsidRPr="00E156B4" w:rsidRDefault="00F86E0F" w:rsidP="00BE6D11">
      <w:pPr>
        <w:pStyle w:val="Heading3"/>
        <w:numPr>
          <w:ilvl w:val="2"/>
          <w:numId w:val="25"/>
        </w:numPr>
      </w:pPr>
      <w:r w:rsidRPr="034F975A">
        <w:t xml:space="preserve">Health care utilization VS Marital Status </w:t>
      </w:r>
    </w:p>
    <w:p w14:paraId="53F92AA8" w14:textId="335E20F7" w:rsidR="00F86E0F" w:rsidRDefault="00F86E0F" w:rsidP="00F86E0F"/>
    <w:p w14:paraId="63A000C5" w14:textId="599F8B98" w:rsidR="007E68C0" w:rsidRDefault="004B0080" w:rsidP="00F86E0F">
      <w:r w:rsidRPr="004B0080">
        <w:t>We want to create a graph to show how the respondents' use of healthcare varies based on their marital status.</w:t>
      </w:r>
    </w:p>
    <w:p w14:paraId="562FFD0D" w14:textId="762B70EF" w:rsidR="00F86E0F" w:rsidRDefault="693648DA" w:rsidP="00AE6F1F">
      <w:pPr>
        <w:jc w:val="left"/>
      </w:pPr>
      <w:r>
        <w:rPr>
          <w:noProof/>
        </w:rPr>
        <w:drawing>
          <wp:inline distT="0" distB="0" distL="0" distR="0" wp14:anchorId="78A51C77" wp14:editId="5DA78745">
            <wp:extent cx="5097456" cy="937260"/>
            <wp:effectExtent l="76200" t="76200" r="141605" b="129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097456" cy="937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10C938" w14:textId="5C829FC7" w:rsidR="007E68C0" w:rsidRPr="00E156B4" w:rsidRDefault="007E68C0" w:rsidP="007E68C0">
      <w:pPr>
        <w:jc w:val="center"/>
      </w:pPr>
      <w:r>
        <w:t xml:space="preserve">Figure: </w:t>
      </w:r>
      <w:r w:rsidR="002D7B3B" w:rsidRPr="002D7B3B">
        <w:t xml:space="preserve">The </w:t>
      </w:r>
      <w:r w:rsidR="00BE6D11" w:rsidRPr="002D7B3B">
        <w:t>code</w:t>
      </w:r>
      <w:r w:rsidR="002D7B3B" w:rsidRPr="002D7B3B">
        <w:t xml:space="preserve"> </w:t>
      </w:r>
      <w:r w:rsidR="00BE6D11">
        <w:t>above</w:t>
      </w:r>
      <w:r w:rsidR="002D7B3B" w:rsidRPr="002D7B3B">
        <w:t xml:space="preserve"> is used to graph respondents' health care usage in relation to their marital status.</w:t>
      </w:r>
    </w:p>
    <w:p w14:paraId="00C130EA" w14:textId="15EC6749" w:rsidR="00F86E0F" w:rsidRPr="00E156B4" w:rsidRDefault="00F86E0F" w:rsidP="00B03FC7">
      <w:pPr>
        <w:jc w:val="center"/>
      </w:pPr>
      <w:r w:rsidRPr="00E156B4">
        <w:rPr>
          <w:noProof/>
          <w:sz w:val="12"/>
          <w:szCs w:val="12"/>
        </w:rPr>
        <w:drawing>
          <wp:inline distT="0" distB="0" distL="0" distR="0" wp14:anchorId="786B3077" wp14:editId="5696020B">
            <wp:extent cx="3837351" cy="3157855"/>
            <wp:effectExtent l="76200" t="76200" r="125095" b="13779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49"/>
                    <a:stretch>
                      <a:fillRect/>
                    </a:stretch>
                  </pic:blipFill>
                  <pic:spPr>
                    <a:xfrm>
                      <a:off x="0" y="0"/>
                      <a:ext cx="3841069" cy="3160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CB5D78" w14:textId="77777777" w:rsidR="00B815C8" w:rsidRDefault="00F92BB4" w:rsidP="00B815C8">
      <w:pPr>
        <w:jc w:val="center"/>
      </w:pPr>
      <w:r w:rsidRPr="034F975A">
        <w:t xml:space="preserve">Figure: </w:t>
      </w:r>
      <w:r w:rsidR="00B815C8">
        <w:t>The distribution of respondents based on their healthcare usage by marital status is shown in the bar chart.</w:t>
      </w:r>
    </w:p>
    <w:p w14:paraId="6E04C805" w14:textId="3CBEC850" w:rsidR="00FE34EF" w:rsidRPr="00E156B4" w:rsidRDefault="00B815C8" w:rsidP="00B815C8">
      <w:pPr>
        <w:jc w:val="center"/>
      </w:pPr>
      <w:r>
        <w:t>Through the graph, we can deduce that persons who use healthcare services infrequently are typically younger than 20 years old, whereas married individuals use healthcare services most frequently.</w:t>
      </w:r>
    </w:p>
    <w:p w14:paraId="5089EE75" w14:textId="23220576" w:rsidR="00F86E0F" w:rsidRDefault="00F86E0F" w:rsidP="00BE6D11">
      <w:pPr>
        <w:pStyle w:val="Heading3"/>
        <w:numPr>
          <w:ilvl w:val="2"/>
          <w:numId w:val="25"/>
        </w:numPr>
      </w:pPr>
      <w:r w:rsidRPr="034F975A">
        <w:t xml:space="preserve">Health Insurance VS Gender </w:t>
      </w:r>
    </w:p>
    <w:p w14:paraId="67BF6654" w14:textId="77777777" w:rsidR="00B815C8" w:rsidRDefault="00B815C8" w:rsidP="00B815C8"/>
    <w:p w14:paraId="1959260A" w14:textId="5FEF28B4" w:rsidR="00B815C8" w:rsidRDefault="00370528" w:rsidP="00B815C8">
      <w:r w:rsidRPr="00370528">
        <w:t>To examine the distribution of respondents based on the criteria of having insurance or not and gender, we wish to create a graph.</w:t>
      </w:r>
      <w:r w:rsidR="005F3E41">
        <w:t xml:space="preserve"> </w:t>
      </w:r>
    </w:p>
    <w:p w14:paraId="4EBE99D3" w14:textId="77777777" w:rsidR="00370528" w:rsidRPr="00B815C8" w:rsidRDefault="00370528" w:rsidP="00B815C8"/>
    <w:p w14:paraId="0866C3FA" w14:textId="4E4217C8" w:rsidR="00F86E0F" w:rsidRDefault="693648DA" w:rsidP="00F86E0F">
      <w:r>
        <w:rPr>
          <w:noProof/>
        </w:rPr>
        <w:drawing>
          <wp:inline distT="0" distB="0" distL="0" distR="0" wp14:anchorId="74388B90" wp14:editId="0FA17D84">
            <wp:extent cx="4998490" cy="906780"/>
            <wp:effectExtent l="76200" t="76200" r="126365" b="1409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4998490" cy="906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1EFE49" w14:textId="1AF3E96E" w:rsidR="00370528" w:rsidRPr="00E156B4" w:rsidRDefault="00370528" w:rsidP="00370528">
      <w:pPr>
        <w:jc w:val="center"/>
      </w:pPr>
      <w:r>
        <w:t xml:space="preserve">Figure: </w:t>
      </w:r>
      <w:r w:rsidR="00BC323E" w:rsidRPr="00BC323E">
        <w:t xml:space="preserve">The </w:t>
      </w:r>
      <w:r w:rsidR="0083310D" w:rsidRPr="00BC323E">
        <w:t>code</w:t>
      </w:r>
      <w:r w:rsidR="00BC323E" w:rsidRPr="00BC323E">
        <w:t xml:space="preserve"> </w:t>
      </w:r>
      <w:r w:rsidR="0083310D">
        <w:t>above</w:t>
      </w:r>
      <w:r w:rsidR="00BC323E" w:rsidRPr="00BC323E">
        <w:t xml:space="preserve"> is used to create a graph of individuals based on their insurance coverage by gender.</w:t>
      </w:r>
    </w:p>
    <w:p w14:paraId="1B3217F7" w14:textId="5632508E" w:rsidR="00F86E0F" w:rsidRPr="00E156B4" w:rsidRDefault="693648DA" w:rsidP="00BC323E">
      <w:pPr>
        <w:jc w:val="center"/>
      </w:pPr>
      <w:r>
        <w:rPr>
          <w:noProof/>
        </w:rPr>
        <w:drawing>
          <wp:inline distT="0" distB="0" distL="0" distR="0" wp14:anchorId="25B0E334" wp14:editId="06378681">
            <wp:extent cx="2728298" cy="2637985"/>
            <wp:effectExtent l="76200" t="76200" r="129540" b="124460"/>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49861" cy="2658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6F2757" w14:textId="5A2B0B75" w:rsidR="00F86E0F" w:rsidRDefault="00F92BB4" w:rsidP="00285C75">
      <w:pPr>
        <w:jc w:val="center"/>
      </w:pPr>
      <w:r w:rsidRPr="034F975A">
        <w:t>Figure</w:t>
      </w:r>
      <w:r w:rsidR="00803B8A">
        <w:t xml:space="preserve">: </w:t>
      </w:r>
      <w:r w:rsidR="00803B8A" w:rsidRPr="00803B8A">
        <w:t>The bar graph shows how people are distributed according to their gender and whether they have insurance or not. We can deduce from the graph that men and women make up the majority of those with insurance.</w:t>
      </w:r>
    </w:p>
    <w:p w14:paraId="0357A8B8" w14:textId="77777777" w:rsidR="00285C75" w:rsidRPr="00E156B4" w:rsidRDefault="00285C75" w:rsidP="00285C75">
      <w:pPr>
        <w:jc w:val="center"/>
      </w:pPr>
    </w:p>
    <w:p w14:paraId="305EA508" w14:textId="651089F1" w:rsidR="00F86E0F" w:rsidRDefault="00F86E0F" w:rsidP="00174D0B">
      <w:pPr>
        <w:pStyle w:val="Heading3"/>
        <w:numPr>
          <w:ilvl w:val="2"/>
          <w:numId w:val="25"/>
        </w:numPr>
      </w:pPr>
      <w:r w:rsidRPr="034F975A">
        <w:t xml:space="preserve">Health Insurance VS Race (Stacked </w:t>
      </w:r>
      <w:r w:rsidR="00A82158">
        <w:t>graph</w:t>
      </w:r>
      <w:r w:rsidRPr="034F975A">
        <w:t>)</w:t>
      </w:r>
    </w:p>
    <w:p w14:paraId="1995E804" w14:textId="7E7682E8" w:rsidR="00041DBD" w:rsidRDefault="00006E80" w:rsidP="00041DBD">
      <w:r>
        <w:t xml:space="preserve"> </w:t>
      </w:r>
    </w:p>
    <w:p w14:paraId="57EE3FEF" w14:textId="0E483E0D" w:rsidR="00006E80" w:rsidRPr="00041DBD" w:rsidRDefault="00F5170C" w:rsidP="00041DBD">
      <w:r w:rsidRPr="00F5170C">
        <w:t>To display the distribution of persons by race and whether they have insurance or not, we want to create a graph.</w:t>
      </w:r>
      <w:r w:rsidR="00C970B2">
        <w:t xml:space="preserve"> </w:t>
      </w:r>
    </w:p>
    <w:p w14:paraId="20AD90BD" w14:textId="1405FC72" w:rsidR="00B5356C" w:rsidRDefault="693648DA" w:rsidP="00F5170C">
      <w:pPr>
        <w:ind w:left="708" w:hanging="481"/>
        <w:jc w:val="center"/>
      </w:pPr>
      <w:r>
        <w:rPr>
          <w:noProof/>
        </w:rPr>
        <w:drawing>
          <wp:inline distT="0" distB="0" distL="0" distR="0" wp14:anchorId="78DA62C1" wp14:editId="44EC0A0F">
            <wp:extent cx="3492744" cy="2875783"/>
            <wp:effectExtent l="76200" t="76200" r="127000" b="134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03668" cy="2884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9EA61" w14:textId="0EA0DCE8" w:rsidR="00F5170C" w:rsidRPr="00E156B4" w:rsidRDefault="00F5170C" w:rsidP="00F5170C">
      <w:pPr>
        <w:ind w:left="1416" w:hanging="1189"/>
        <w:jc w:val="center"/>
      </w:pPr>
      <w:r>
        <w:t xml:space="preserve">Figure: </w:t>
      </w:r>
      <w:r w:rsidR="007F1858" w:rsidRPr="007F1858">
        <w:t>The aforementioned code is used to generate a stacked bar chart that shows how different races are distributed according to insurance coverage.</w:t>
      </w:r>
    </w:p>
    <w:p w14:paraId="6B9E8B30" w14:textId="6D31AE19" w:rsidR="00B5356C" w:rsidRDefault="00B5356C" w:rsidP="00F86E0F">
      <w:r w:rsidRPr="00E156B4">
        <w:rPr>
          <w:noProof/>
          <w:sz w:val="12"/>
          <w:szCs w:val="12"/>
        </w:rPr>
        <w:drawing>
          <wp:inline distT="0" distB="0" distL="0" distR="0" wp14:anchorId="143AF754" wp14:editId="1BAC3E29">
            <wp:extent cx="3505284" cy="2585134"/>
            <wp:effectExtent l="76200" t="76200" r="133350" b="139065"/>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53"/>
                    <a:stretch>
                      <a:fillRect/>
                    </a:stretch>
                  </pic:blipFill>
                  <pic:spPr>
                    <a:xfrm>
                      <a:off x="0" y="0"/>
                      <a:ext cx="3516465" cy="2593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546969" w14:textId="73885FA2" w:rsidR="007F1858" w:rsidRPr="00E156B4" w:rsidRDefault="007F1858" w:rsidP="007F1858">
      <w:pPr>
        <w:jc w:val="center"/>
      </w:pPr>
      <w:r>
        <w:t xml:space="preserve">Figure: </w:t>
      </w:r>
      <w:r w:rsidR="00CE17B8" w:rsidRPr="00CE17B8">
        <w:t>The distribution of various races in relation to insurance coverage is shown using a stacked bar chart. This graph indicates that Mexican Americans make up the majority of those without health insurance.</w:t>
      </w:r>
    </w:p>
    <w:p w14:paraId="25F0E421" w14:textId="1555AEEE" w:rsidR="00B5356C" w:rsidRDefault="00B5356C" w:rsidP="003E004E">
      <w:pPr>
        <w:pStyle w:val="Heading3"/>
        <w:numPr>
          <w:ilvl w:val="2"/>
          <w:numId w:val="25"/>
        </w:numPr>
      </w:pPr>
      <w:r w:rsidRPr="034F975A">
        <w:t xml:space="preserve">Health Insurance VS </w:t>
      </w:r>
      <w:r w:rsidR="17852325" w:rsidRPr="034F975A">
        <w:t>Marital</w:t>
      </w:r>
      <w:r w:rsidRPr="034F975A">
        <w:t xml:space="preserve"> status </w:t>
      </w:r>
    </w:p>
    <w:p w14:paraId="440BDBD6" w14:textId="77777777" w:rsidR="00CE17B8" w:rsidRDefault="00CE17B8" w:rsidP="00CE17B8"/>
    <w:p w14:paraId="11D277A2" w14:textId="12BA2F9D" w:rsidR="00CE17B8" w:rsidRPr="00CE17B8" w:rsidRDefault="0032060D" w:rsidP="00CE17B8">
      <w:r>
        <w:t xml:space="preserve">We want to check that </w:t>
      </w:r>
      <w:r w:rsidR="00AA62A0">
        <w:t xml:space="preserve">health insurance </w:t>
      </w:r>
      <w:r w:rsidR="00A24521">
        <w:t>distribution of people according to their marital status.</w:t>
      </w:r>
    </w:p>
    <w:p w14:paraId="3EFB079D" w14:textId="145FAE8D" w:rsidR="00B5356C" w:rsidRPr="00E156B4" w:rsidRDefault="00B5356C" w:rsidP="00B5356C"/>
    <w:p w14:paraId="0E179B3D" w14:textId="46141A8D" w:rsidR="00B5356C" w:rsidRPr="00E156B4" w:rsidRDefault="00B5356C" w:rsidP="00B5356C"/>
    <w:p w14:paraId="529F18CC" w14:textId="35B80F58" w:rsidR="00B5356C" w:rsidRPr="00E156B4" w:rsidRDefault="00B5356C" w:rsidP="00B5356C"/>
    <w:p w14:paraId="4057B74B" w14:textId="117240BB" w:rsidR="009A0685" w:rsidRDefault="3EEE44AC" w:rsidP="00B5356C">
      <w:r>
        <w:rPr>
          <w:noProof/>
        </w:rPr>
        <w:drawing>
          <wp:inline distT="0" distB="0" distL="0" distR="0" wp14:anchorId="3E2F6F2D" wp14:editId="34A710DC">
            <wp:extent cx="4392930" cy="4251960"/>
            <wp:effectExtent l="76200" t="76200" r="140970" b="129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4">
                      <a:extLst>
                        <a:ext uri="{28A0092B-C50C-407E-A947-70E740481C1C}">
                          <a14:useLocalDpi xmlns:a14="http://schemas.microsoft.com/office/drawing/2010/main" val="0"/>
                        </a:ext>
                      </a:extLst>
                    </a:blip>
                    <a:stretch>
                      <a:fillRect/>
                    </a:stretch>
                  </pic:blipFill>
                  <pic:spPr>
                    <a:xfrm>
                      <a:off x="0" y="0"/>
                      <a:ext cx="4392930" cy="425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D5BFA4" w14:textId="7B14BFB3" w:rsidR="00A83CFE" w:rsidRPr="00E156B4" w:rsidRDefault="00A83CFE" w:rsidP="00A83CFE">
      <w:pPr>
        <w:jc w:val="center"/>
      </w:pPr>
      <w:r>
        <w:t xml:space="preserve">Figure: </w:t>
      </w:r>
      <w:r w:rsidR="003642B6">
        <w:t xml:space="preserve">The </w:t>
      </w:r>
      <w:r w:rsidR="004B147E">
        <w:t xml:space="preserve">code above </w:t>
      </w:r>
      <w:r w:rsidR="00597419">
        <w:t xml:space="preserve">is to plot a stacked bar graph to see the distribution </w:t>
      </w:r>
      <w:r w:rsidR="00254E23">
        <w:t xml:space="preserve">health insurance </w:t>
      </w:r>
      <w:r w:rsidR="00597419">
        <w:t xml:space="preserve">of people </w:t>
      </w:r>
      <w:r w:rsidR="00254E23">
        <w:t>on basis of their marital status.</w:t>
      </w:r>
    </w:p>
    <w:p w14:paraId="376CAA39" w14:textId="2A29C827" w:rsidR="009A0685" w:rsidRPr="00E156B4" w:rsidRDefault="009A0685" w:rsidP="00B5356C">
      <w:r w:rsidRPr="00E156B4">
        <w:rPr>
          <w:noProof/>
          <w:sz w:val="12"/>
          <w:szCs w:val="12"/>
        </w:rPr>
        <w:drawing>
          <wp:inline distT="0" distB="0" distL="0" distR="0" wp14:anchorId="761138C3" wp14:editId="3D7F29E6">
            <wp:extent cx="4392930" cy="2593340"/>
            <wp:effectExtent l="76200" t="76200" r="140970" b="130810"/>
            <wp:docPr id="31" name="Picture 3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waterfall chart&#10;&#10;Description automatically generated"/>
                    <pic:cNvPicPr/>
                  </pic:nvPicPr>
                  <pic:blipFill>
                    <a:blip r:embed="rId55"/>
                    <a:stretch>
                      <a:fillRect/>
                    </a:stretch>
                  </pic:blipFill>
                  <pic:spPr>
                    <a:xfrm>
                      <a:off x="0" y="0"/>
                      <a:ext cx="4392930" cy="2593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F0537E" w14:textId="45A1D01E" w:rsidR="00F92BB4" w:rsidRPr="00E156B4" w:rsidRDefault="00F92BB4" w:rsidP="00F92BB4">
      <w:pPr>
        <w:jc w:val="center"/>
      </w:pPr>
      <w:r w:rsidRPr="034F975A">
        <w:t xml:space="preserve">Figure: </w:t>
      </w:r>
      <w:r w:rsidR="003F675F" w:rsidRPr="003F675F">
        <w:t>The bar graph displays the distribution of persons according to their marital status and access to insurance. We may deduce from the graph that those under 20 have the highest percentage of insurance coverage, while those who have never been married have the lowest.</w:t>
      </w:r>
    </w:p>
    <w:p w14:paraId="6D503FE2" w14:textId="0CACBEE8" w:rsidR="009A0685" w:rsidRPr="00E156B4" w:rsidRDefault="009A0685" w:rsidP="003E004E">
      <w:pPr>
        <w:pStyle w:val="Heading3"/>
        <w:numPr>
          <w:ilvl w:val="0"/>
          <w:numId w:val="0"/>
        </w:numPr>
      </w:pPr>
    </w:p>
    <w:p w14:paraId="7DEE57DB" w14:textId="77777777" w:rsidR="007E65A4" w:rsidRDefault="032C76A1" w:rsidP="007E65A4">
      <w:pPr>
        <w:pStyle w:val="heading20"/>
        <w:rPr>
          <w:rStyle w:val="normaltextrun"/>
          <w:color w:val="000000"/>
          <w:bdr w:val="none" w:sz="0" w:space="0" w:color="auto" w:frame="1"/>
        </w:rPr>
      </w:pPr>
      <w:r w:rsidRPr="034F975A">
        <w:rPr>
          <w:rStyle w:val="normaltextrun"/>
          <w:color w:val="000000"/>
          <w:bdr w:val="none" w:sz="0" w:space="0" w:color="auto" w:frame="1"/>
        </w:rPr>
        <w:t>Correlation Among Attributes</w:t>
      </w:r>
    </w:p>
    <w:p w14:paraId="4C305D72" w14:textId="261C24AD" w:rsidR="008F4113" w:rsidRPr="008F4113" w:rsidRDefault="001F0603" w:rsidP="008F4113">
      <w:r>
        <w:t xml:space="preserve">We are trying to find correlation between variables by plotting a </w:t>
      </w:r>
      <w:r w:rsidR="00832434">
        <w:t>He</w:t>
      </w:r>
      <w:r>
        <w:t xml:space="preserve">at map using </w:t>
      </w:r>
      <w:r w:rsidR="00832434">
        <w:t xml:space="preserve">Dython package. We have used “Cramers-V” to calculate the correlation between categorial variables. </w:t>
      </w:r>
      <w:r w:rsidR="00DE6119">
        <w:t>Our target variables are Health Insurance</w:t>
      </w:r>
      <w:r w:rsidR="0086067A">
        <w:t xml:space="preserve"> </w:t>
      </w:r>
      <w:r w:rsidR="00DE6119">
        <w:t>(HIQ011) and Hospital utilization</w:t>
      </w:r>
      <w:r w:rsidR="0086067A">
        <w:t xml:space="preserve"> </w:t>
      </w:r>
      <w:r w:rsidR="00DE6119">
        <w:t>(HUQ</w:t>
      </w:r>
      <w:r w:rsidR="00AF5736">
        <w:t>0</w:t>
      </w:r>
      <w:r w:rsidR="0086067A">
        <w:t>51</w:t>
      </w:r>
      <w:r w:rsidR="00AF5736">
        <w:t>)</w:t>
      </w:r>
    </w:p>
    <w:p w14:paraId="1EF2A25A" w14:textId="68B7A859" w:rsidR="007E65A4" w:rsidRPr="00E156B4" w:rsidRDefault="768E06B0" w:rsidP="0871F57A">
      <w:pPr>
        <w:pStyle w:val="heading20"/>
        <w:numPr>
          <w:ilvl w:val="1"/>
          <w:numId w:val="0"/>
        </w:numPr>
      </w:pPr>
      <w:r w:rsidRPr="034F975A">
        <w:t xml:space="preserve"> </w:t>
      </w:r>
    </w:p>
    <w:p w14:paraId="7A0263B3" w14:textId="0338ECDF" w:rsidR="5628772B" w:rsidRDefault="5628772B" w:rsidP="27EA5D9B">
      <w:r w:rsidRPr="00E156B4">
        <w:rPr>
          <w:noProof/>
          <w:sz w:val="12"/>
          <w:szCs w:val="12"/>
        </w:rPr>
        <w:drawing>
          <wp:inline distT="0" distB="0" distL="0" distR="0" wp14:anchorId="76BC0BF0" wp14:editId="319CDEB2">
            <wp:extent cx="4238625" cy="4036348"/>
            <wp:effectExtent l="76200" t="76200" r="123825" b="135890"/>
            <wp:docPr id="1343211298" name="Picture 13432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254834" cy="4051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E1AE59" w14:textId="54778F02" w:rsidR="00832434" w:rsidRDefault="00832434" w:rsidP="00832434">
      <w:pPr>
        <w:ind w:left="708" w:hanging="481"/>
        <w:jc w:val="center"/>
      </w:pPr>
      <w:r>
        <w:t xml:space="preserve">Figure: </w:t>
      </w:r>
      <w:r w:rsidR="00DE6119">
        <w:t>Representation of Heat Map to check the correlation of variables.</w:t>
      </w:r>
    </w:p>
    <w:p w14:paraId="4484AF31" w14:textId="28945FC8" w:rsidR="0086067A" w:rsidRPr="00E156B4" w:rsidRDefault="0086067A" w:rsidP="00832434">
      <w:pPr>
        <w:ind w:left="708" w:hanging="481"/>
        <w:jc w:val="center"/>
      </w:pPr>
      <w:r>
        <w:t xml:space="preserve">Through the above map we can see some relation between </w:t>
      </w:r>
      <w:r w:rsidR="00A1648B">
        <w:t>HIQ011</w:t>
      </w:r>
      <w:r w:rsidR="00EA49B8">
        <w:t>(Covered by Health Insurance</w:t>
      </w:r>
      <w:r w:rsidR="00A1648B">
        <w:t xml:space="preserve"> and HUQ030</w:t>
      </w:r>
      <w:r w:rsidR="007437E2">
        <w:t>(Routine place to go for healthcare)</w:t>
      </w:r>
      <w:r w:rsidR="00A1648B">
        <w:t xml:space="preserve"> </w:t>
      </w:r>
      <w:r>
        <w:t xml:space="preserve"> </w:t>
      </w:r>
      <w:r w:rsidR="0085443F">
        <w:t>and HUQ</w:t>
      </w:r>
      <w:r w:rsidR="00412ACB">
        <w:t>051</w:t>
      </w:r>
      <w:r w:rsidR="009946B2">
        <w:t>(time received healthcare over past year)</w:t>
      </w:r>
      <w:r w:rsidR="00D52239">
        <w:t xml:space="preserve"> and </w:t>
      </w:r>
      <w:r w:rsidR="00783F82">
        <w:t>HIQ032B(Covered by Medicare)</w:t>
      </w:r>
    </w:p>
    <w:p w14:paraId="28C5ACDF" w14:textId="77777777" w:rsidR="00B37F17" w:rsidRPr="00E156B4" w:rsidRDefault="2355A257" w:rsidP="00B37F17">
      <w:pPr>
        <w:pStyle w:val="heading20"/>
      </w:pPr>
      <w:r w:rsidRPr="034F975A">
        <w:t>Statistical Tests</w:t>
      </w:r>
    </w:p>
    <w:p w14:paraId="5ED238E7" w14:textId="77777777" w:rsidR="00A438AF" w:rsidRDefault="006E38F6" w:rsidP="006E38F6">
      <w:r>
        <w:t>Statistical tests were performed</w:t>
      </w:r>
      <w:r w:rsidR="00CF7EFE">
        <w:t xml:space="preserve"> </w:t>
      </w:r>
      <w:r w:rsidR="00555BCB">
        <w:t xml:space="preserve">to check the relative significance of the </w:t>
      </w:r>
      <w:r w:rsidR="00A438AF">
        <w:t>feature with the target variables. The following tests were performed</w:t>
      </w:r>
    </w:p>
    <w:p w14:paraId="758F161C" w14:textId="77777777" w:rsidR="00A438AF" w:rsidRDefault="00A438AF" w:rsidP="006E38F6"/>
    <w:p w14:paraId="4B999003" w14:textId="0A19E6E9" w:rsidR="00A438AF" w:rsidRDefault="00A438AF" w:rsidP="00452416">
      <w:pPr>
        <w:pStyle w:val="ListParagraph"/>
        <w:numPr>
          <w:ilvl w:val="0"/>
          <w:numId w:val="26"/>
        </w:numPr>
      </w:pPr>
      <w:r>
        <w:t>Test for Normality</w:t>
      </w:r>
    </w:p>
    <w:p w14:paraId="74E4E356" w14:textId="2FEE0A14" w:rsidR="00B0401C" w:rsidRDefault="00A229ED" w:rsidP="00452416">
      <w:pPr>
        <w:pStyle w:val="ListParagraph"/>
        <w:numPr>
          <w:ilvl w:val="0"/>
          <w:numId w:val="26"/>
        </w:numPr>
      </w:pPr>
      <w:r>
        <w:t xml:space="preserve">Chi </w:t>
      </w:r>
      <w:r w:rsidR="00AD3BA2">
        <w:t>S</w:t>
      </w:r>
      <w:r>
        <w:t xml:space="preserve">quare </w:t>
      </w:r>
      <w:r w:rsidR="00452416">
        <w:t>Test</w:t>
      </w:r>
    </w:p>
    <w:p w14:paraId="711200F2" w14:textId="01893E14" w:rsidR="00B007FE" w:rsidRDefault="0000703E" w:rsidP="00452416">
      <w:pPr>
        <w:pStyle w:val="ListParagraph"/>
        <w:numPr>
          <w:ilvl w:val="0"/>
          <w:numId w:val="26"/>
        </w:numPr>
      </w:pPr>
      <w:r>
        <w:t xml:space="preserve">Kruskal Wallis </w:t>
      </w:r>
      <w:r w:rsidR="00452416">
        <w:t>Test</w:t>
      </w:r>
    </w:p>
    <w:p w14:paraId="6C1CA2A3" w14:textId="59155039" w:rsidR="00AD3BA2" w:rsidRDefault="00B007FE" w:rsidP="00452416">
      <w:pPr>
        <w:pStyle w:val="ListParagraph"/>
        <w:numPr>
          <w:ilvl w:val="0"/>
          <w:numId w:val="26"/>
        </w:numPr>
      </w:pPr>
      <w:r>
        <w:t xml:space="preserve">Post </w:t>
      </w:r>
      <w:r w:rsidR="00452416">
        <w:t>Hoc</w:t>
      </w:r>
      <w:r>
        <w:t xml:space="preserve"> </w:t>
      </w:r>
      <w:r w:rsidR="00AD3BA2">
        <w:t xml:space="preserve">Dunn </w:t>
      </w:r>
      <w:r w:rsidR="00452416">
        <w:t>Test</w:t>
      </w:r>
    </w:p>
    <w:p w14:paraId="7599C39C" w14:textId="41BA77D8" w:rsidR="00B007FE" w:rsidRDefault="00813578" w:rsidP="00452416">
      <w:pPr>
        <w:pStyle w:val="ListParagraph"/>
        <w:numPr>
          <w:ilvl w:val="0"/>
          <w:numId w:val="26"/>
        </w:numPr>
      </w:pPr>
      <w:r>
        <w:t xml:space="preserve">Mann Whitney U </w:t>
      </w:r>
      <w:r w:rsidR="00452416">
        <w:t>Test</w:t>
      </w:r>
      <w:r w:rsidR="00B007FE">
        <w:t xml:space="preserve"> </w:t>
      </w:r>
    </w:p>
    <w:p w14:paraId="2483C175" w14:textId="41BA77D8" w:rsidR="00A90C07" w:rsidRDefault="00A90C07" w:rsidP="00A90C07">
      <w:pPr>
        <w:ind w:left="587" w:firstLine="0"/>
      </w:pPr>
      <w:r>
        <w:t>We separate the variables into the below categories as nominal, ordinal and continuous</w:t>
      </w:r>
    </w:p>
    <w:p w14:paraId="25085683" w14:textId="41BA77D8" w:rsidR="00A90C07" w:rsidRDefault="00A90C07" w:rsidP="00A90C07">
      <w:pPr>
        <w:ind w:left="587" w:firstLine="0"/>
      </w:pPr>
    </w:p>
    <w:p w14:paraId="77C4C7CE" w14:textId="41BA77D8" w:rsidR="00A90C07" w:rsidRDefault="00A90C07" w:rsidP="00A90C07">
      <w:pPr>
        <w:ind w:left="587" w:firstLine="0"/>
      </w:pPr>
      <w:r w:rsidRPr="00A90C07">
        <w:rPr>
          <w:noProof/>
        </w:rPr>
        <w:drawing>
          <wp:inline distT="0" distB="0" distL="0" distR="0" wp14:anchorId="536C9FEB" wp14:editId="295E6F6A">
            <wp:extent cx="4396740" cy="2834640"/>
            <wp:effectExtent l="76200" t="76200" r="137160" b="13716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7"/>
                    <a:stretch>
                      <a:fillRect/>
                    </a:stretch>
                  </pic:blipFill>
                  <pic:spPr>
                    <a:xfrm>
                      <a:off x="0" y="0"/>
                      <a:ext cx="4396740" cy="283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22E874" w14:textId="77777777" w:rsidR="00452416" w:rsidRDefault="00452416" w:rsidP="00452416"/>
    <w:p w14:paraId="4282D283" w14:textId="40A447EA" w:rsidR="00452416" w:rsidRPr="00452416" w:rsidRDefault="00452416" w:rsidP="002A41B5">
      <w:pPr>
        <w:pStyle w:val="Heading3"/>
        <w:numPr>
          <w:ilvl w:val="2"/>
          <w:numId w:val="4"/>
        </w:numPr>
      </w:pPr>
      <w:r>
        <w:t>Test for Normality</w:t>
      </w:r>
    </w:p>
    <w:p w14:paraId="6E2E33FC" w14:textId="77777777" w:rsidR="00F8764A" w:rsidRPr="00F8764A" w:rsidRDefault="00F8764A" w:rsidP="00F8764A"/>
    <w:p w14:paraId="1B842E53" w14:textId="4DBFF242" w:rsidR="002A41B5" w:rsidRPr="002A41B5" w:rsidRDefault="002A41B5" w:rsidP="002A41B5">
      <w:r>
        <w:t>We performed a test of normality for the continuous variables in ou</w:t>
      </w:r>
      <w:r w:rsidR="009E7CB7">
        <w:t>r dataset</w:t>
      </w:r>
    </w:p>
    <w:p w14:paraId="64A50C6F" w14:textId="77777777" w:rsidR="00F8764A" w:rsidRDefault="00F8764A" w:rsidP="002A41B5"/>
    <w:p w14:paraId="2C60C9DE" w14:textId="08509930" w:rsidR="00F8764A" w:rsidRDefault="00F8764A" w:rsidP="002A41B5">
      <w:r>
        <w:rPr>
          <w:noProof/>
        </w:rPr>
        <w:drawing>
          <wp:inline distT="0" distB="0" distL="0" distR="0" wp14:anchorId="17117605" wp14:editId="4F13778A">
            <wp:extent cx="4396740" cy="788670"/>
            <wp:effectExtent l="0" t="0" r="381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96740" cy="788670"/>
                    </a:xfrm>
                    <a:prstGeom prst="rect">
                      <a:avLst/>
                    </a:prstGeom>
                  </pic:spPr>
                </pic:pic>
              </a:graphicData>
            </a:graphic>
          </wp:inline>
        </w:drawing>
      </w:r>
    </w:p>
    <w:p w14:paraId="29496FA8" w14:textId="77777777" w:rsidR="0089629C" w:rsidRDefault="0089629C" w:rsidP="002A41B5"/>
    <w:p w14:paraId="3A2D4BDE" w14:textId="14375834" w:rsidR="0089629C" w:rsidRPr="002A41B5" w:rsidRDefault="0089629C" w:rsidP="002A41B5">
      <w:r>
        <w:t>We observed none of the continuous variables had a nor</w:t>
      </w:r>
      <w:r w:rsidR="006A4CE8">
        <w:t>mal distribution</w:t>
      </w:r>
    </w:p>
    <w:p w14:paraId="1A28A054" w14:textId="26EC598E" w:rsidR="002A41B5" w:rsidRDefault="002A41B5" w:rsidP="002A41B5">
      <w:pPr>
        <w:pStyle w:val="Heading3"/>
        <w:numPr>
          <w:ilvl w:val="2"/>
          <w:numId w:val="4"/>
        </w:numPr>
      </w:pPr>
      <w:r>
        <w:t>Chi Square Test</w:t>
      </w:r>
    </w:p>
    <w:p w14:paraId="33555855" w14:textId="26EC598E" w:rsidR="00A23518" w:rsidRDefault="00A23518" w:rsidP="00A23518"/>
    <w:p w14:paraId="1346291B" w14:textId="26EC598E" w:rsidR="00A23518" w:rsidRDefault="00A23518" w:rsidP="00A23518">
      <w:r>
        <w:t>To understand associations between the target variables and the rest of the categorical features in our dataset we use Chi Square test.</w:t>
      </w:r>
    </w:p>
    <w:p w14:paraId="39AB4D9C" w14:textId="77777777" w:rsidR="00521FF0" w:rsidRDefault="00521FF0" w:rsidP="00A23518"/>
    <w:p w14:paraId="16F634DC" w14:textId="01A225E5" w:rsidR="00521FF0" w:rsidRDefault="00521FF0" w:rsidP="00A23518">
      <w:r>
        <w:t>Chi Square Test between Hospital Utilization (HUQ051) and other target variables,</w:t>
      </w:r>
    </w:p>
    <w:p w14:paraId="6FA5CABF" w14:textId="0377025E" w:rsidR="00521FF0" w:rsidRDefault="00521FF0" w:rsidP="00A23518">
      <w:r>
        <w:rPr>
          <w:noProof/>
        </w:rPr>
        <w:drawing>
          <wp:inline distT="0" distB="0" distL="0" distR="0" wp14:anchorId="07A27983" wp14:editId="3785E2AC">
            <wp:extent cx="4396740" cy="2103120"/>
            <wp:effectExtent l="0" t="0" r="381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96740" cy="2103120"/>
                    </a:xfrm>
                    <a:prstGeom prst="rect">
                      <a:avLst/>
                    </a:prstGeom>
                  </pic:spPr>
                </pic:pic>
              </a:graphicData>
            </a:graphic>
          </wp:inline>
        </w:drawing>
      </w:r>
    </w:p>
    <w:p w14:paraId="6733DC1E" w14:textId="77777777" w:rsidR="00C86F39" w:rsidRDefault="00C86F39" w:rsidP="00A23518"/>
    <w:p w14:paraId="7DF69B49" w14:textId="14D35963" w:rsidR="00C86F39" w:rsidRDefault="006B1A19" w:rsidP="00A23518">
      <w:r>
        <w:rPr>
          <w:noProof/>
        </w:rPr>
        <w:drawing>
          <wp:inline distT="0" distB="0" distL="0" distR="0" wp14:anchorId="12B248D3" wp14:editId="2A8A0962">
            <wp:extent cx="4396740" cy="2163445"/>
            <wp:effectExtent l="0" t="0" r="3810" b="8255"/>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96740" cy="2163445"/>
                    </a:xfrm>
                    <a:prstGeom prst="rect">
                      <a:avLst/>
                    </a:prstGeom>
                  </pic:spPr>
                </pic:pic>
              </a:graphicData>
            </a:graphic>
          </wp:inline>
        </w:drawing>
      </w:r>
    </w:p>
    <w:p w14:paraId="5C1B11AE" w14:textId="77777777" w:rsidR="00C86F39" w:rsidRDefault="00C86F39" w:rsidP="006B1A19">
      <w:pPr>
        <w:ind w:firstLine="0"/>
      </w:pPr>
    </w:p>
    <w:p w14:paraId="6E8A8162" w14:textId="3A2685F8" w:rsidR="00C86F39" w:rsidRDefault="00C86F39" w:rsidP="00C86F39">
      <w:r>
        <w:t>Chi Square Test between Health Insurance Coverage (HIQ011) and other target variables,</w:t>
      </w:r>
    </w:p>
    <w:p w14:paraId="0C90156E" w14:textId="77777777" w:rsidR="00C86F39" w:rsidRDefault="00C86F39" w:rsidP="00A23518"/>
    <w:p w14:paraId="30944968" w14:textId="1738AB4E" w:rsidR="006A6D3F" w:rsidRDefault="006A6D3F" w:rsidP="00A23518">
      <w:r>
        <w:rPr>
          <w:noProof/>
        </w:rPr>
        <w:drawing>
          <wp:inline distT="0" distB="0" distL="0" distR="0" wp14:anchorId="74107CE4" wp14:editId="0645DCC8">
            <wp:extent cx="4396740" cy="2112645"/>
            <wp:effectExtent l="0" t="0" r="3810" b="190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96740" cy="2112645"/>
                    </a:xfrm>
                    <a:prstGeom prst="rect">
                      <a:avLst/>
                    </a:prstGeom>
                  </pic:spPr>
                </pic:pic>
              </a:graphicData>
            </a:graphic>
          </wp:inline>
        </w:drawing>
      </w:r>
    </w:p>
    <w:p w14:paraId="739D271F" w14:textId="77777777" w:rsidR="006A6D3F" w:rsidRDefault="006A6D3F" w:rsidP="00A23518"/>
    <w:p w14:paraId="5CA94855" w14:textId="6548D126" w:rsidR="006A6D3F" w:rsidRDefault="006A6D3F" w:rsidP="00A23518">
      <w:r>
        <w:rPr>
          <w:noProof/>
        </w:rPr>
        <w:drawing>
          <wp:inline distT="0" distB="0" distL="0" distR="0" wp14:anchorId="358C8AB4" wp14:editId="5090B161">
            <wp:extent cx="4396740" cy="2117725"/>
            <wp:effectExtent l="0" t="0" r="381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96740" cy="2117725"/>
                    </a:xfrm>
                    <a:prstGeom prst="rect">
                      <a:avLst/>
                    </a:prstGeom>
                  </pic:spPr>
                </pic:pic>
              </a:graphicData>
            </a:graphic>
          </wp:inline>
        </w:drawing>
      </w:r>
    </w:p>
    <w:p w14:paraId="41EFA471" w14:textId="77777777" w:rsidR="00C86F39" w:rsidRDefault="00C86F39" w:rsidP="00A23518"/>
    <w:p w14:paraId="36862EEC" w14:textId="26EC598E" w:rsidR="00A23518" w:rsidRPr="00A23518" w:rsidRDefault="00A23518" w:rsidP="00A23518">
      <w:r>
        <w:t>We see all the variables to have a significant association with the target variables HUQ051 (Hospital Utilization), HIQ011 (Health Insurance Coverage)</w:t>
      </w:r>
    </w:p>
    <w:p w14:paraId="2ACFC934" w14:textId="26EC598E" w:rsidR="002A41B5" w:rsidRDefault="002A41B5" w:rsidP="002A41B5">
      <w:pPr>
        <w:pStyle w:val="Heading3"/>
        <w:numPr>
          <w:ilvl w:val="2"/>
          <w:numId w:val="4"/>
        </w:numPr>
      </w:pPr>
      <w:r>
        <w:t>Kruskal Wallis Test</w:t>
      </w:r>
    </w:p>
    <w:p w14:paraId="26DD325F" w14:textId="26EC598E" w:rsidR="00A23518" w:rsidRDefault="00A23518" w:rsidP="00A23518"/>
    <w:p w14:paraId="5B7AF943" w14:textId="5B33A312" w:rsidR="00D47305" w:rsidRDefault="00D47305" w:rsidP="00A23518">
      <w:r>
        <w:t xml:space="preserve">We utilized Kruskal Wallis test to identify if there is a significant difference between </w:t>
      </w:r>
      <w:r w:rsidR="00CB7613">
        <w:t xml:space="preserve">the at least one of the groups of hospital utilization levels </w:t>
      </w:r>
      <w:r w:rsidR="001B1113">
        <w:t>(HUQ</w:t>
      </w:r>
      <w:r w:rsidR="00AC11B7">
        <w:t>051)</w:t>
      </w:r>
      <w:r w:rsidR="00CB7613">
        <w:t xml:space="preserve"> based upon their family income to poverty ratio</w:t>
      </w:r>
      <w:r w:rsidR="00132D80">
        <w:t xml:space="preserve"> (</w:t>
      </w:r>
      <w:r w:rsidR="00132D80" w:rsidRPr="00132D80">
        <w:t>INDFMPIR</w:t>
      </w:r>
      <w:r w:rsidR="00132D80">
        <w:t>)</w:t>
      </w:r>
    </w:p>
    <w:p w14:paraId="67FA0B46" w14:textId="77777777" w:rsidR="00CB7613" w:rsidRDefault="00CB7613" w:rsidP="00A23518"/>
    <w:p w14:paraId="32B2D11D" w14:textId="3CA5051E" w:rsidR="006B1A19" w:rsidRDefault="003E65F5" w:rsidP="00A23518">
      <w:r w:rsidRPr="003E65F5">
        <w:rPr>
          <w:noProof/>
        </w:rPr>
        <w:drawing>
          <wp:inline distT="0" distB="0" distL="0" distR="0" wp14:anchorId="13A7DCC4" wp14:editId="01F6EF82">
            <wp:extent cx="4396740" cy="42799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6740" cy="427990"/>
                    </a:xfrm>
                    <a:prstGeom prst="rect">
                      <a:avLst/>
                    </a:prstGeom>
                  </pic:spPr>
                </pic:pic>
              </a:graphicData>
            </a:graphic>
          </wp:inline>
        </w:drawing>
      </w:r>
    </w:p>
    <w:p w14:paraId="3F8D96A4" w14:textId="77777777" w:rsidR="006B1A19" w:rsidRDefault="006B1A19" w:rsidP="00A23518"/>
    <w:p w14:paraId="5D1E1907" w14:textId="505635C9" w:rsidR="00CB7613" w:rsidRDefault="00CB7613" w:rsidP="00A23518">
      <w:r>
        <w:t xml:space="preserve">We see there </w:t>
      </w:r>
      <w:r w:rsidR="00463262">
        <w:t>is a significant difference between at least one of the two groups</w:t>
      </w:r>
      <w:r w:rsidR="00132D80">
        <w:t xml:space="preserve"> of hospital utilization levels</w:t>
      </w:r>
      <w:r w:rsidR="00463262">
        <w:t>.</w:t>
      </w:r>
    </w:p>
    <w:p w14:paraId="17A09BD2" w14:textId="26EC598E" w:rsidR="00A23518" w:rsidRPr="00A23518" w:rsidRDefault="00A23518" w:rsidP="00A23518"/>
    <w:p w14:paraId="11CCF348" w14:textId="22B13355" w:rsidR="002A41B5" w:rsidRDefault="002A41B5" w:rsidP="002A41B5">
      <w:pPr>
        <w:pStyle w:val="Heading3"/>
        <w:numPr>
          <w:ilvl w:val="2"/>
          <w:numId w:val="4"/>
        </w:numPr>
      </w:pPr>
      <w:r>
        <w:t>Post Hoc Dunn Test</w:t>
      </w:r>
    </w:p>
    <w:p w14:paraId="4A57986F" w14:textId="77777777" w:rsidR="00463262" w:rsidRDefault="00463262" w:rsidP="00463262"/>
    <w:p w14:paraId="338CC2AB" w14:textId="7FEB85AB" w:rsidR="00463262" w:rsidRPr="00463262" w:rsidRDefault="00463262" w:rsidP="00463262">
      <w:r>
        <w:t>To understand which groups</w:t>
      </w:r>
      <w:r w:rsidR="001B1113">
        <w:t>,</w:t>
      </w:r>
      <w:r>
        <w:t xml:space="preserve"> </w:t>
      </w:r>
      <w:r w:rsidR="00EB2594">
        <w:t>have a significant difference from the Kruskal Wallis test performed above, we use post hoc analyses i.e</w:t>
      </w:r>
      <w:r w:rsidR="00266F07">
        <w:t>.</w:t>
      </w:r>
      <w:r w:rsidR="00EB2594">
        <w:t>, Dunn test.</w:t>
      </w:r>
    </w:p>
    <w:p w14:paraId="6917D002" w14:textId="77777777" w:rsidR="003E65F5" w:rsidRDefault="003E65F5" w:rsidP="00463262"/>
    <w:p w14:paraId="2E508200" w14:textId="04851005" w:rsidR="003E65F5" w:rsidRDefault="009E2503" w:rsidP="00463262">
      <w:r>
        <w:rPr>
          <w:noProof/>
        </w:rPr>
        <w:drawing>
          <wp:inline distT="0" distB="0" distL="0" distR="0" wp14:anchorId="7FC4434A" wp14:editId="713EA6F9">
            <wp:extent cx="4396740" cy="1420495"/>
            <wp:effectExtent l="0" t="0" r="3810" b="825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96740" cy="1420495"/>
                    </a:xfrm>
                    <a:prstGeom prst="rect">
                      <a:avLst/>
                    </a:prstGeom>
                  </pic:spPr>
                </pic:pic>
              </a:graphicData>
            </a:graphic>
          </wp:inline>
        </w:drawing>
      </w:r>
    </w:p>
    <w:p w14:paraId="604C5F73" w14:textId="77777777" w:rsidR="00EB2594" w:rsidRDefault="00EB2594" w:rsidP="00463262"/>
    <w:p w14:paraId="4BB41249" w14:textId="28DE7C1D" w:rsidR="00EB2594" w:rsidRPr="00463262" w:rsidRDefault="00EB2594" w:rsidP="00463262">
      <w:r>
        <w:t>We see the following to differ significantly from each other</w:t>
      </w:r>
      <w:r w:rsidR="001B1113">
        <w:t>.</w:t>
      </w:r>
    </w:p>
    <w:p w14:paraId="63E3394E" w14:textId="72782E4F" w:rsidR="009E2503" w:rsidRPr="00463262" w:rsidRDefault="009E2503" w:rsidP="007D7B2C">
      <w:pPr>
        <w:pStyle w:val="ListParagraph"/>
        <w:numPr>
          <w:ilvl w:val="0"/>
          <w:numId w:val="27"/>
        </w:numPr>
      </w:pPr>
      <w:r>
        <w:t xml:space="preserve">Group </w:t>
      </w:r>
      <w:r w:rsidR="003B2F66">
        <w:t xml:space="preserve">1 (Low </w:t>
      </w:r>
      <w:r w:rsidR="007D7B2C">
        <w:t>Utilization</w:t>
      </w:r>
      <w:r w:rsidR="003B2F66">
        <w:t xml:space="preserve">) and Group 3 (High </w:t>
      </w:r>
      <w:r w:rsidR="007D7B2C">
        <w:t>Utilization</w:t>
      </w:r>
      <w:r w:rsidR="003B2F66">
        <w:t>)</w:t>
      </w:r>
    </w:p>
    <w:p w14:paraId="65F5C6D0" w14:textId="40D10B77" w:rsidR="003B2F66" w:rsidRPr="00463262" w:rsidRDefault="003B2F66" w:rsidP="007D7B2C">
      <w:pPr>
        <w:pStyle w:val="ListParagraph"/>
        <w:numPr>
          <w:ilvl w:val="0"/>
          <w:numId w:val="27"/>
        </w:numPr>
      </w:pPr>
      <w:r>
        <w:t xml:space="preserve">Group 2 (Moderate </w:t>
      </w:r>
      <w:r w:rsidR="007D7B2C">
        <w:t>Utilization</w:t>
      </w:r>
      <w:r>
        <w:t xml:space="preserve">) and Group 3 (High </w:t>
      </w:r>
      <w:r w:rsidR="007D7B2C">
        <w:t>Utilization</w:t>
      </w:r>
      <w:r>
        <w:t>)</w:t>
      </w:r>
    </w:p>
    <w:p w14:paraId="5A96CAFA" w14:textId="77777777" w:rsidR="003B2F66" w:rsidRPr="00463262" w:rsidRDefault="003B2F66" w:rsidP="00463262"/>
    <w:p w14:paraId="5838BECA" w14:textId="204FC320" w:rsidR="002A41B5" w:rsidRPr="002A41B5" w:rsidRDefault="002A41B5" w:rsidP="002A41B5">
      <w:pPr>
        <w:pStyle w:val="Heading3"/>
        <w:numPr>
          <w:ilvl w:val="2"/>
          <w:numId w:val="4"/>
        </w:numPr>
      </w:pPr>
      <w:r>
        <w:t>Mann Whitney U Test</w:t>
      </w:r>
    </w:p>
    <w:p w14:paraId="21A0D237" w14:textId="77777777" w:rsidR="001B1113" w:rsidRDefault="001B1113" w:rsidP="001B1113"/>
    <w:p w14:paraId="5EBD69F1" w14:textId="046873D4" w:rsidR="001B1113" w:rsidRPr="001B1113" w:rsidRDefault="001B1113" w:rsidP="001B1113">
      <w:r>
        <w:t>We see Mann Whitney U test to find if there is a significant difference between the Health Insurance coverage groups (Yes, No) when compared based on the family income to poverty ratio</w:t>
      </w:r>
      <w:r w:rsidR="00132D80">
        <w:t xml:space="preserve"> (</w:t>
      </w:r>
      <w:r w:rsidR="00132D80" w:rsidRPr="00132D80">
        <w:t>INDFMPIR</w:t>
      </w:r>
      <w:r w:rsidR="00132D80">
        <w:t>)</w:t>
      </w:r>
    </w:p>
    <w:p w14:paraId="5208DEE4" w14:textId="3AD34D96" w:rsidR="00132D80" w:rsidRDefault="00132D80" w:rsidP="001B1113"/>
    <w:p w14:paraId="3DA7E9CD" w14:textId="3AD34D96" w:rsidR="00266F07" w:rsidRDefault="00E860DD" w:rsidP="001B1113">
      <w:r>
        <w:rPr>
          <w:noProof/>
        </w:rPr>
        <w:drawing>
          <wp:inline distT="0" distB="0" distL="0" distR="0" wp14:anchorId="5A2D1168" wp14:editId="1D8EC790">
            <wp:extent cx="4396740" cy="848995"/>
            <wp:effectExtent l="0" t="0" r="381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6740" cy="848995"/>
                    </a:xfrm>
                    <a:prstGeom prst="rect">
                      <a:avLst/>
                    </a:prstGeom>
                  </pic:spPr>
                </pic:pic>
              </a:graphicData>
            </a:graphic>
          </wp:inline>
        </w:drawing>
      </w:r>
    </w:p>
    <w:p w14:paraId="25A809F0" w14:textId="3AD34D96" w:rsidR="00266F07" w:rsidRDefault="00266F07" w:rsidP="001B1113"/>
    <w:p w14:paraId="0B1CC5E7" w14:textId="53AA3940" w:rsidR="00132D80" w:rsidRPr="001B1113" w:rsidRDefault="00132D80" w:rsidP="001B1113">
      <w:r>
        <w:t>We observe based on the p value of the test there is a significant difference of family income to poverty ratio (</w:t>
      </w:r>
      <w:r w:rsidRPr="00132D80">
        <w:t>INDFMPIR</w:t>
      </w:r>
      <w:r>
        <w:t>) when compared across people with insurance coverage and people who are not covered by insurance.</w:t>
      </w:r>
    </w:p>
    <w:p w14:paraId="19F799AE" w14:textId="339B8A36" w:rsidR="006E38F6" w:rsidRPr="006E38F6" w:rsidRDefault="00CF7EFE" w:rsidP="006E38F6">
      <w:r>
        <w:t xml:space="preserve"> </w:t>
      </w:r>
    </w:p>
    <w:p w14:paraId="74FE905E" w14:textId="6B821C55" w:rsidR="00EA1AF4" w:rsidRPr="00E156B4" w:rsidRDefault="4377387E" w:rsidP="00B37F17">
      <w:pPr>
        <w:pStyle w:val="heading20"/>
      </w:pPr>
      <w:r w:rsidRPr="034F975A">
        <w:t>Data Visualization</w:t>
      </w:r>
      <w:r w:rsidR="6649AA21" w:rsidRPr="034F975A">
        <w:t xml:space="preserve">: </w:t>
      </w:r>
    </w:p>
    <w:p w14:paraId="5473E80A" w14:textId="53B86BAC" w:rsidR="00EA1AF4" w:rsidRPr="00E156B4" w:rsidRDefault="5F99C622" w:rsidP="21CFBA46">
      <w:pPr>
        <w:pStyle w:val="heading20"/>
        <w:numPr>
          <w:ilvl w:val="1"/>
          <w:numId w:val="0"/>
        </w:numPr>
        <w:rPr>
          <w:b w:val="0"/>
        </w:rPr>
      </w:pPr>
      <w:r w:rsidRPr="034F975A">
        <w:rPr>
          <w:b w:val="0"/>
        </w:rPr>
        <w:t xml:space="preserve">Python was used for </w:t>
      </w:r>
      <w:r w:rsidR="17E3F290" w:rsidRPr="034F975A">
        <w:rPr>
          <w:b w:val="0"/>
        </w:rPr>
        <w:t>visualization</w:t>
      </w:r>
      <w:r w:rsidRPr="034F975A">
        <w:rPr>
          <w:b w:val="0"/>
        </w:rPr>
        <w:t>. Bar graphs, stacked bars, sunburst charts, heat maps, and other types of representations were created using Matplotlib, Plotly, seaborn, and pandas. With the aid of Plotly and Seaborn, W</w:t>
      </w:r>
      <w:r w:rsidR="407955E1" w:rsidRPr="034F975A">
        <w:rPr>
          <w:b w:val="0"/>
        </w:rPr>
        <w:t>e</w:t>
      </w:r>
      <w:r w:rsidRPr="034F975A">
        <w:rPr>
          <w:b w:val="0"/>
        </w:rPr>
        <w:t xml:space="preserve"> were able to produce intricate and incredibly rich graphics. Our ability to illustrate </w:t>
      </w:r>
      <w:r w:rsidR="76B4EA9A" w:rsidRPr="034F975A">
        <w:rPr>
          <w:b w:val="0"/>
        </w:rPr>
        <w:t>hierarchical</w:t>
      </w:r>
      <w:r w:rsidRPr="034F975A">
        <w:rPr>
          <w:b w:val="0"/>
        </w:rPr>
        <w:t xml:space="preserve"> distribution via a sunburst chart was made possible by Plotly. We were able to create a heat map chart to show the correlation between variables using the seaborn package.</w:t>
      </w:r>
    </w:p>
    <w:p w14:paraId="128D8479" w14:textId="2113E97A" w:rsidR="76C3AABD" w:rsidRPr="00E156B4" w:rsidRDefault="38C22526" w:rsidP="2A3D8996">
      <w:pPr>
        <w:ind w:firstLine="0"/>
      </w:pPr>
      <w:r w:rsidRPr="034F975A">
        <w:t xml:space="preserve">6.5.1   </w:t>
      </w:r>
      <w:r w:rsidR="7237AA7F" w:rsidRPr="034F975A">
        <w:t>The diagram of a sunburst is shown below. These were created utilizing the data variables from the</w:t>
      </w:r>
      <w:r w:rsidR="009946B2">
        <w:t xml:space="preserve"> dataset</w:t>
      </w:r>
      <w:r w:rsidR="7237AA7F" w:rsidRPr="034F975A">
        <w:t>.</w:t>
      </w:r>
    </w:p>
    <w:p w14:paraId="52500C1B" w14:textId="5BE32F55" w:rsidR="7237AA7F" w:rsidRPr="00E156B4" w:rsidRDefault="7237AA7F" w:rsidP="2A3D8996">
      <w:pPr>
        <w:ind w:firstLine="0"/>
      </w:pPr>
      <w:r w:rsidRPr="034F975A">
        <w:t xml:space="preserve">The chart displays a hierarchical </w:t>
      </w:r>
      <w:r w:rsidR="250DFE50" w:rsidRPr="034F975A">
        <w:t>view of</w:t>
      </w:r>
      <w:r w:rsidRPr="034F975A">
        <w:t xml:space="preserve"> the variables. It illustrates how different racial groups—including non-Hispanic White, non-Hispanic Black, Mexican American, non-Hispanic Asian, other Hispanic, and other race—u</w:t>
      </w:r>
      <w:r w:rsidR="14D76F13" w:rsidRPr="034F975A">
        <w:t>tilize</w:t>
      </w:r>
      <w:r w:rsidR="3048C088" w:rsidRPr="034F975A">
        <w:t>d</w:t>
      </w:r>
      <w:r w:rsidRPr="034F975A">
        <w:t xml:space="preserve"> hospitals at low, moderate, or high rates based on their age, income, and whether they have insurance or not.</w:t>
      </w:r>
    </w:p>
    <w:p w14:paraId="272DCC64" w14:textId="116A8C39" w:rsidR="2A3D8996" w:rsidRPr="00E156B4" w:rsidRDefault="2A3D8996" w:rsidP="2A3D8996">
      <w:pPr>
        <w:ind w:firstLine="0"/>
      </w:pPr>
    </w:p>
    <w:p w14:paraId="399189E1" w14:textId="75B4BADD" w:rsidR="26AAE49F" w:rsidRDefault="52DBD43B" w:rsidP="21CFBA46">
      <w:pPr>
        <w:ind w:firstLine="0"/>
      </w:pPr>
      <w:r>
        <w:rPr>
          <w:noProof/>
        </w:rPr>
        <w:drawing>
          <wp:inline distT="0" distB="0" distL="0" distR="0" wp14:anchorId="17A5803B" wp14:editId="654CC097">
            <wp:extent cx="4572000" cy="2823078"/>
            <wp:effectExtent l="76200" t="76200" r="133350" b="130175"/>
            <wp:docPr id="656045977" name="Picture 65604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045977"/>
                    <pic:cNvPicPr/>
                  </pic:nvPicPr>
                  <pic:blipFill>
                    <a:blip r:embed="rId66">
                      <a:extLst>
                        <a:ext uri="{28A0092B-C50C-407E-A947-70E740481C1C}">
                          <a14:useLocalDpi xmlns:a14="http://schemas.microsoft.com/office/drawing/2010/main" val="0"/>
                        </a:ext>
                      </a:extLst>
                    </a:blip>
                    <a:stretch>
                      <a:fillRect/>
                    </a:stretch>
                  </pic:blipFill>
                  <pic:spPr>
                    <a:xfrm>
                      <a:off x="0" y="0"/>
                      <a:ext cx="4572000" cy="2823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42C26B" w14:textId="0A8A4692" w:rsidR="009946B2" w:rsidRPr="00E156B4" w:rsidRDefault="009946B2" w:rsidP="009946B2">
      <w:pPr>
        <w:ind w:left="708" w:hanging="708"/>
        <w:jc w:val="center"/>
      </w:pPr>
      <w:r>
        <w:t>Figure: The code above is used to create a sunburst chart to represent hierarchical relationship between variables.</w:t>
      </w:r>
    </w:p>
    <w:p w14:paraId="1E48E31F" w14:textId="514A07BD" w:rsidR="21CFBA46" w:rsidRPr="00E156B4" w:rsidRDefault="21CFBA46" w:rsidP="21CFBA46">
      <w:pPr>
        <w:ind w:firstLine="0"/>
      </w:pPr>
    </w:p>
    <w:p w14:paraId="5F9214DE" w14:textId="3047C56B" w:rsidR="21CFBA46" w:rsidRPr="00E156B4" w:rsidRDefault="21CFBA46" w:rsidP="21CFBA46">
      <w:pPr>
        <w:ind w:firstLine="0"/>
      </w:pPr>
    </w:p>
    <w:p w14:paraId="20A0EFE5" w14:textId="4CD809AB" w:rsidR="21CFBA46" w:rsidRPr="00E156B4" w:rsidRDefault="21CFBA46" w:rsidP="21CFBA46">
      <w:pPr>
        <w:ind w:firstLine="0"/>
      </w:pPr>
    </w:p>
    <w:p w14:paraId="53C4E94E" w14:textId="1740784A" w:rsidR="24D6577B" w:rsidRDefault="24D6577B" w:rsidP="21CFBA46">
      <w:pPr>
        <w:ind w:firstLine="0"/>
      </w:pPr>
      <w:r>
        <w:rPr>
          <w:noProof/>
        </w:rPr>
        <w:drawing>
          <wp:inline distT="0" distB="0" distL="0" distR="0" wp14:anchorId="6FD58C8F" wp14:editId="0A2C8BE6">
            <wp:extent cx="4391025" cy="3838575"/>
            <wp:effectExtent l="76200" t="76200" r="142875" b="142875"/>
            <wp:docPr id="509831386" name="Picture 50983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31386"/>
                    <pic:cNvPicPr/>
                  </pic:nvPicPr>
                  <pic:blipFill>
                    <a:blip r:embed="rId67">
                      <a:extLst>
                        <a:ext uri="{28A0092B-C50C-407E-A947-70E740481C1C}">
                          <a14:useLocalDpi xmlns:a14="http://schemas.microsoft.com/office/drawing/2010/main" val="0"/>
                        </a:ext>
                      </a:extLst>
                    </a:blip>
                    <a:stretch>
                      <a:fillRect/>
                    </a:stretch>
                  </pic:blipFill>
                  <pic:spPr>
                    <a:xfrm>
                      <a:off x="0" y="0"/>
                      <a:ext cx="4391025" cy="383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BB7C3D" w14:textId="7F08E95C" w:rsidR="009946B2" w:rsidRPr="00E156B4" w:rsidRDefault="009946B2" w:rsidP="009946B2">
      <w:pPr>
        <w:ind w:firstLine="0"/>
        <w:jc w:val="center"/>
      </w:pPr>
      <w:r>
        <w:t xml:space="preserve">Figure: Sunburst Chart representation to show hierarchial representation of variables. Through the above chart we can </w:t>
      </w:r>
      <w:r w:rsidR="002E1F57">
        <w:t xml:space="preserve">check how different races according to their age and income are utilizing healthcare and if they are covered by insurance or not. </w:t>
      </w:r>
      <w:r w:rsidR="00EF2936">
        <w:t xml:space="preserve">Through the graph we can infer that </w:t>
      </w:r>
      <w:r w:rsidR="00957362">
        <w:t xml:space="preserve">majority of respondents are </w:t>
      </w:r>
      <w:r w:rsidR="003853F7">
        <w:t>Non-Hispanic Whites followed by Non-Hispanic Blacks.</w:t>
      </w:r>
    </w:p>
    <w:p w14:paraId="7AD5B663" w14:textId="5366E064" w:rsidR="4FCBCF6A" w:rsidRPr="00E156B4" w:rsidRDefault="4FCBCF6A" w:rsidP="21CFBA46">
      <w:pPr>
        <w:ind w:firstLine="0"/>
      </w:pPr>
    </w:p>
    <w:p w14:paraId="6C3C4B09" w14:textId="71A9CFC6" w:rsidR="0A1B7A3C" w:rsidRPr="00E156B4" w:rsidRDefault="0A1B7A3C" w:rsidP="21CFBA46">
      <w:pPr>
        <w:ind w:firstLine="0"/>
      </w:pPr>
      <w:r w:rsidRPr="034F975A">
        <w:t xml:space="preserve"> </w:t>
      </w:r>
    </w:p>
    <w:p w14:paraId="4FBA7A44" w14:textId="6061D14C" w:rsidR="00C13598" w:rsidRPr="00E156B4" w:rsidRDefault="73ADE5E1" w:rsidP="00C13598">
      <w:pPr>
        <w:pStyle w:val="heading20"/>
        <w:rPr>
          <w:rStyle w:val="normaltextrun"/>
          <w:color w:val="000000"/>
          <w:bdr w:val="none" w:sz="0" w:space="0" w:color="auto" w:frame="1"/>
        </w:rPr>
      </w:pPr>
      <w:r w:rsidRPr="034F975A">
        <w:rPr>
          <w:rStyle w:val="normaltextrun"/>
          <w:color w:val="000000"/>
          <w:bdr w:val="none" w:sz="0" w:space="0" w:color="auto" w:frame="1"/>
        </w:rPr>
        <w:t>Dependent Variables</w:t>
      </w:r>
      <w:r w:rsidR="413B7642" w:rsidRPr="034F975A">
        <w:rPr>
          <w:rStyle w:val="normaltextrun"/>
          <w:color w:val="000000"/>
          <w:bdr w:val="none" w:sz="0" w:space="0" w:color="auto" w:frame="1"/>
        </w:rPr>
        <w:t xml:space="preserve"> Detail</w:t>
      </w:r>
      <w:r w:rsidR="5169E945" w:rsidRPr="034F975A">
        <w:rPr>
          <w:rStyle w:val="normaltextrun"/>
          <w:color w:val="000000"/>
          <w:bdr w:val="none" w:sz="0" w:space="0" w:color="auto" w:frame="1"/>
        </w:rPr>
        <w:t>ed View</w:t>
      </w:r>
    </w:p>
    <w:p w14:paraId="6C2B0C71" w14:textId="1C072BAD" w:rsidR="00C13598" w:rsidRPr="00E156B4" w:rsidRDefault="00C13598" w:rsidP="00646469">
      <w:pPr>
        <w:pStyle w:val="ListParagraph"/>
        <w:numPr>
          <w:ilvl w:val="0"/>
          <w:numId w:val="19"/>
        </w:numPr>
      </w:pPr>
      <w:r w:rsidRPr="034F975A">
        <w:t>Health Insurance Coverage</w:t>
      </w:r>
    </w:p>
    <w:p w14:paraId="2081535C" w14:textId="77777777" w:rsidR="00C13598" w:rsidRPr="00E156B4" w:rsidRDefault="00C13598" w:rsidP="00C13598">
      <w:r>
        <w:rPr>
          <w:noProof/>
        </w:rPr>
        <w:drawing>
          <wp:inline distT="0" distB="0" distL="0" distR="0" wp14:anchorId="174FFCCC" wp14:editId="60FC058C">
            <wp:extent cx="4392930" cy="24911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4392930" cy="2491105"/>
                    </a:xfrm>
                    <a:prstGeom prst="rect">
                      <a:avLst/>
                    </a:prstGeom>
                  </pic:spPr>
                </pic:pic>
              </a:graphicData>
            </a:graphic>
          </wp:inline>
        </w:drawing>
      </w:r>
    </w:p>
    <w:p w14:paraId="0E236C2C" w14:textId="7DB06081" w:rsidR="007E38D0" w:rsidRPr="00E156B4" w:rsidRDefault="007E38D0" w:rsidP="0871F57A">
      <w:pPr>
        <w:ind w:firstLine="0"/>
        <w:rPr>
          <w:b/>
          <w:color w:val="000000"/>
          <w:sz w:val="28"/>
          <w:szCs w:val="28"/>
          <w:shd w:val="clear" w:color="auto" w:fill="FFFFFF"/>
        </w:rPr>
      </w:pPr>
    </w:p>
    <w:p w14:paraId="451CA99D" w14:textId="77777777" w:rsidR="004619B7" w:rsidRDefault="00C13598" w:rsidP="00646469">
      <w:pPr>
        <w:pStyle w:val="ListParagraph"/>
        <w:numPr>
          <w:ilvl w:val="0"/>
          <w:numId w:val="19"/>
        </w:numPr>
        <w:jc w:val="left"/>
      </w:pPr>
      <w:r w:rsidRPr="034F975A">
        <w:t>Hospital Utilization</w:t>
      </w:r>
    </w:p>
    <w:p w14:paraId="2E0DB346" w14:textId="77777777" w:rsidR="004619B7" w:rsidRDefault="004619B7" w:rsidP="004619B7">
      <w:pPr>
        <w:ind w:left="587"/>
        <w:jc w:val="left"/>
      </w:pPr>
    </w:p>
    <w:p w14:paraId="5A233E6C" w14:textId="0D830A3F" w:rsidR="00C13598" w:rsidRPr="00E156B4" w:rsidRDefault="004619B7" w:rsidP="004619B7">
      <w:pPr>
        <w:ind w:left="587"/>
        <w:jc w:val="left"/>
      </w:pPr>
      <w:r>
        <w:t xml:space="preserve">For the sake of simplicity we </w:t>
      </w:r>
      <w:r w:rsidR="008042B8">
        <w:t>further group the below classes into three groups – Low, Moderate &amp; High</w:t>
      </w:r>
      <w:r w:rsidR="00C13598">
        <w:br/>
      </w:r>
    </w:p>
    <w:p w14:paraId="6E4B733D" w14:textId="77777777" w:rsidR="00C6670E" w:rsidRPr="00E156B4" w:rsidRDefault="00C13598" w:rsidP="00C13598">
      <w:pPr>
        <w:pStyle w:val="ListParagraph"/>
        <w:ind w:left="947" w:firstLine="0"/>
        <w:jc w:val="left"/>
      </w:pPr>
      <w:r>
        <w:rPr>
          <w:noProof/>
        </w:rPr>
        <w:drawing>
          <wp:inline distT="0" distB="0" distL="0" distR="0" wp14:anchorId="5B0815BC" wp14:editId="3F5BBF4B">
            <wp:extent cx="3511550" cy="3322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11550" cy="3322725"/>
                    </a:xfrm>
                    <a:prstGeom prst="rect">
                      <a:avLst/>
                    </a:prstGeom>
                  </pic:spPr>
                </pic:pic>
              </a:graphicData>
            </a:graphic>
          </wp:inline>
        </w:drawing>
      </w:r>
    </w:p>
    <w:p w14:paraId="6B458A29" w14:textId="77777777" w:rsidR="008042B8" w:rsidRDefault="008042B8" w:rsidP="00C13598">
      <w:pPr>
        <w:pStyle w:val="ListParagraph"/>
        <w:ind w:left="947" w:firstLine="0"/>
        <w:jc w:val="left"/>
      </w:pPr>
    </w:p>
    <w:p w14:paraId="0A3E6D4C" w14:textId="32B31703" w:rsidR="008042B8" w:rsidRDefault="008042B8" w:rsidP="00C13598">
      <w:pPr>
        <w:pStyle w:val="ListParagraph"/>
        <w:ind w:left="947" w:firstLine="0"/>
        <w:jc w:val="left"/>
      </w:pPr>
      <w:r>
        <w:t>New Class Range,</w:t>
      </w:r>
    </w:p>
    <w:p w14:paraId="18554D98" w14:textId="77777777" w:rsidR="008042B8" w:rsidRPr="00E156B4" w:rsidRDefault="008042B8" w:rsidP="00C13598">
      <w:pPr>
        <w:pStyle w:val="ListParagraph"/>
        <w:ind w:left="947" w:firstLine="0"/>
        <w:jc w:val="left"/>
      </w:pPr>
    </w:p>
    <w:tbl>
      <w:tblPr>
        <w:tblW w:w="2515" w:type="dxa"/>
        <w:jc w:val="center"/>
        <w:tblLook w:val="0600" w:firstRow="0" w:lastRow="0" w:firstColumn="0" w:lastColumn="0" w:noHBand="1" w:noVBand="1"/>
      </w:tblPr>
      <w:tblGrid>
        <w:gridCol w:w="1309"/>
        <w:gridCol w:w="1206"/>
      </w:tblGrid>
      <w:tr w:rsidR="00263350" w:rsidRPr="00263350" w14:paraId="49BC21D2" w14:textId="77777777" w:rsidTr="005A70B2">
        <w:trPr>
          <w:trHeight w:val="430"/>
          <w:jc w:val="center"/>
        </w:trPr>
        <w:tc>
          <w:tcPr>
            <w:tcW w:w="2515" w:type="dxa"/>
            <w:gridSpan w:val="2"/>
            <w:tcBorders>
              <w:top w:val="single" w:sz="4" w:space="0" w:color="auto"/>
              <w:left w:val="single" w:sz="4" w:space="0" w:color="auto"/>
              <w:bottom w:val="single" w:sz="4" w:space="0" w:color="auto"/>
              <w:right w:val="single" w:sz="4" w:space="0" w:color="auto"/>
            </w:tcBorders>
            <w:shd w:val="clear" w:color="000000" w:fill="E7E6E6"/>
            <w:noWrap/>
            <w:vAlign w:val="bottom"/>
            <w:hideMark/>
          </w:tcPr>
          <w:p w14:paraId="1124BEE5" w14:textId="14BE3D74" w:rsidR="00263350" w:rsidRPr="00263350" w:rsidRDefault="00263350" w:rsidP="00263350">
            <w:pPr>
              <w:overflowPunct/>
              <w:autoSpaceDE/>
              <w:autoSpaceDN/>
              <w:adjustRightInd/>
              <w:spacing w:line="240" w:lineRule="auto"/>
              <w:ind w:firstLine="0"/>
              <w:jc w:val="center"/>
              <w:textAlignment w:val="auto"/>
              <w:rPr>
                <w:rFonts w:ascii="Calibri" w:hAnsi="Calibri" w:cs="Calibri"/>
                <w:b/>
                <w:bCs/>
                <w:color w:val="000000"/>
                <w:sz w:val="22"/>
                <w:szCs w:val="22"/>
                <w:lang w:eastAsia="en-US"/>
              </w:rPr>
            </w:pPr>
            <w:r w:rsidRPr="00263350">
              <w:rPr>
                <w:rFonts w:ascii="Calibri" w:hAnsi="Calibri" w:cs="Calibri"/>
                <w:b/>
                <w:bCs/>
                <w:color w:val="000000"/>
                <w:sz w:val="22"/>
                <w:szCs w:val="22"/>
                <w:lang w:eastAsia="en-US"/>
              </w:rPr>
              <w:t>Hospital Utilization</w:t>
            </w:r>
            <w:r w:rsidR="005A70B2">
              <w:rPr>
                <w:rFonts w:ascii="Calibri" w:hAnsi="Calibri" w:cs="Calibri"/>
                <w:b/>
                <w:bCs/>
                <w:color w:val="000000"/>
                <w:sz w:val="22"/>
                <w:szCs w:val="22"/>
                <w:lang w:eastAsia="en-US"/>
              </w:rPr>
              <w:t xml:space="preserve"> HUQ051</w:t>
            </w:r>
          </w:p>
        </w:tc>
      </w:tr>
      <w:tr w:rsidR="00263350" w:rsidRPr="00263350" w14:paraId="793CD797" w14:textId="77777777" w:rsidTr="005A70B2">
        <w:trPr>
          <w:trHeight w:val="540"/>
          <w:jc w:val="center"/>
        </w:trPr>
        <w:tc>
          <w:tcPr>
            <w:tcW w:w="1309" w:type="dxa"/>
            <w:tcBorders>
              <w:top w:val="nil"/>
              <w:left w:val="single" w:sz="4" w:space="0" w:color="auto"/>
              <w:bottom w:val="single" w:sz="4" w:space="0" w:color="auto"/>
              <w:right w:val="single" w:sz="4" w:space="0" w:color="auto"/>
            </w:tcBorders>
            <w:shd w:val="clear" w:color="000000" w:fill="E7E6E6"/>
            <w:noWrap/>
            <w:vAlign w:val="bottom"/>
            <w:hideMark/>
          </w:tcPr>
          <w:p w14:paraId="516A4BD5" w14:textId="711C6D8E" w:rsidR="00263350" w:rsidRPr="00263350" w:rsidRDefault="00263350" w:rsidP="00263350">
            <w:pPr>
              <w:overflowPunct/>
              <w:autoSpaceDE/>
              <w:autoSpaceDN/>
              <w:adjustRightInd/>
              <w:spacing w:line="240" w:lineRule="auto"/>
              <w:ind w:firstLine="0"/>
              <w:jc w:val="left"/>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Old Class</w:t>
            </w:r>
          </w:p>
        </w:tc>
        <w:tc>
          <w:tcPr>
            <w:tcW w:w="1206" w:type="dxa"/>
            <w:tcBorders>
              <w:top w:val="nil"/>
              <w:left w:val="nil"/>
              <w:bottom w:val="single" w:sz="4" w:space="0" w:color="auto"/>
              <w:right w:val="single" w:sz="4" w:space="0" w:color="auto"/>
            </w:tcBorders>
            <w:shd w:val="clear" w:color="000000" w:fill="E7E6E6"/>
            <w:noWrap/>
            <w:vAlign w:val="bottom"/>
            <w:hideMark/>
          </w:tcPr>
          <w:p w14:paraId="75EBFC59" w14:textId="77777777" w:rsidR="00263350" w:rsidRPr="00263350" w:rsidRDefault="00263350" w:rsidP="00263350">
            <w:pPr>
              <w:overflowPunct/>
              <w:autoSpaceDE/>
              <w:autoSpaceDN/>
              <w:adjustRightInd/>
              <w:spacing w:line="240" w:lineRule="auto"/>
              <w:ind w:firstLine="0"/>
              <w:jc w:val="left"/>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New Class</w:t>
            </w:r>
          </w:p>
        </w:tc>
      </w:tr>
      <w:tr w:rsidR="00263350" w:rsidRPr="00263350" w14:paraId="75073C6E" w14:textId="77777777" w:rsidTr="005A70B2">
        <w:trPr>
          <w:trHeight w:val="540"/>
          <w:jc w:val="center"/>
        </w:trPr>
        <w:tc>
          <w:tcPr>
            <w:tcW w:w="1309" w:type="dxa"/>
            <w:tcBorders>
              <w:top w:val="nil"/>
              <w:left w:val="single" w:sz="4" w:space="0" w:color="auto"/>
              <w:bottom w:val="single" w:sz="4" w:space="0" w:color="auto"/>
              <w:right w:val="single" w:sz="4" w:space="0" w:color="auto"/>
            </w:tcBorders>
            <w:shd w:val="clear" w:color="000000" w:fill="E7E6E6"/>
            <w:noWrap/>
            <w:vAlign w:val="center"/>
            <w:hideMark/>
          </w:tcPr>
          <w:p w14:paraId="2E27C666"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0,1,2</w:t>
            </w:r>
          </w:p>
        </w:tc>
        <w:tc>
          <w:tcPr>
            <w:tcW w:w="1206" w:type="dxa"/>
            <w:tcBorders>
              <w:top w:val="nil"/>
              <w:left w:val="nil"/>
              <w:bottom w:val="single" w:sz="4" w:space="0" w:color="auto"/>
              <w:right w:val="single" w:sz="4" w:space="0" w:color="auto"/>
            </w:tcBorders>
            <w:shd w:val="clear" w:color="000000" w:fill="E7E6E6"/>
            <w:noWrap/>
            <w:vAlign w:val="center"/>
            <w:hideMark/>
          </w:tcPr>
          <w:p w14:paraId="46F30B59"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Low</w:t>
            </w:r>
          </w:p>
        </w:tc>
      </w:tr>
      <w:tr w:rsidR="00263350" w:rsidRPr="00263350" w14:paraId="7535DB38" w14:textId="77777777" w:rsidTr="005A70B2">
        <w:trPr>
          <w:trHeight w:val="540"/>
          <w:jc w:val="center"/>
        </w:trPr>
        <w:tc>
          <w:tcPr>
            <w:tcW w:w="1309" w:type="dxa"/>
            <w:tcBorders>
              <w:top w:val="nil"/>
              <w:left w:val="single" w:sz="4" w:space="0" w:color="auto"/>
              <w:bottom w:val="single" w:sz="4" w:space="0" w:color="auto"/>
              <w:right w:val="single" w:sz="4" w:space="0" w:color="auto"/>
            </w:tcBorders>
            <w:shd w:val="clear" w:color="000000" w:fill="E7E6E6"/>
            <w:noWrap/>
            <w:vAlign w:val="center"/>
            <w:hideMark/>
          </w:tcPr>
          <w:p w14:paraId="31A645C4"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3,4,5</w:t>
            </w:r>
          </w:p>
        </w:tc>
        <w:tc>
          <w:tcPr>
            <w:tcW w:w="1206" w:type="dxa"/>
            <w:tcBorders>
              <w:top w:val="nil"/>
              <w:left w:val="nil"/>
              <w:bottom w:val="single" w:sz="4" w:space="0" w:color="auto"/>
              <w:right w:val="single" w:sz="4" w:space="0" w:color="auto"/>
            </w:tcBorders>
            <w:shd w:val="clear" w:color="000000" w:fill="E7E6E6"/>
            <w:noWrap/>
            <w:vAlign w:val="center"/>
            <w:hideMark/>
          </w:tcPr>
          <w:p w14:paraId="52CF4924"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Moderate</w:t>
            </w:r>
          </w:p>
        </w:tc>
      </w:tr>
      <w:tr w:rsidR="00263350" w:rsidRPr="00263350" w14:paraId="21B2F620" w14:textId="77777777" w:rsidTr="005A70B2">
        <w:trPr>
          <w:trHeight w:val="540"/>
          <w:jc w:val="center"/>
        </w:trPr>
        <w:tc>
          <w:tcPr>
            <w:tcW w:w="1309" w:type="dxa"/>
            <w:tcBorders>
              <w:top w:val="nil"/>
              <w:left w:val="single" w:sz="4" w:space="0" w:color="auto"/>
              <w:bottom w:val="single" w:sz="4" w:space="0" w:color="auto"/>
              <w:right w:val="single" w:sz="4" w:space="0" w:color="auto"/>
            </w:tcBorders>
            <w:shd w:val="clear" w:color="000000" w:fill="E7E6E6"/>
            <w:noWrap/>
            <w:vAlign w:val="center"/>
            <w:hideMark/>
          </w:tcPr>
          <w:p w14:paraId="2E27D7D3"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6,7,8</w:t>
            </w:r>
          </w:p>
        </w:tc>
        <w:tc>
          <w:tcPr>
            <w:tcW w:w="1206" w:type="dxa"/>
            <w:tcBorders>
              <w:top w:val="nil"/>
              <w:left w:val="nil"/>
              <w:bottom w:val="single" w:sz="4" w:space="0" w:color="auto"/>
              <w:right w:val="single" w:sz="4" w:space="0" w:color="auto"/>
            </w:tcBorders>
            <w:shd w:val="clear" w:color="000000" w:fill="E7E6E6"/>
            <w:noWrap/>
            <w:vAlign w:val="center"/>
            <w:hideMark/>
          </w:tcPr>
          <w:p w14:paraId="498F8375" w14:textId="77777777" w:rsidR="00263350" w:rsidRPr="00263350" w:rsidRDefault="00263350" w:rsidP="00263350">
            <w:pPr>
              <w:overflowPunct/>
              <w:autoSpaceDE/>
              <w:autoSpaceDN/>
              <w:adjustRightInd/>
              <w:spacing w:line="240" w:lineRule="auto"/>
              <w:ind w:firstLine="0"/>
              <w:jc w:val="center"/>
              <w:textAlignment w:val="auto"/>
              <w:rPr>
                <w:rFonts w:ascii="Calibri" w:hAnsi="Calibri" w:cs="Calibri"/>
                <w:color w:val="000000"/>
                <w:sz w:val="22"/>
                <w:szCs w:val="22"/>
                <w:lang w:eastAsia="en-US"/>
              </w:rPr>
            </w:pPr>
            <w:r w:rsidRPr="00263350">
              <w:rPr>
                <w:rFonts w:ascii="Calibri" w:hAnsi="Calibri" w:cs="Calibri"/>
                <w:color w:val="000000"/>
                <w:sz w:val="22"/>
                <w:szCs w:val="22"/>
                <w:lang w:eastAsia="en-US"/>
              </w:rPr>
              <w:t>High</w:t>
            </w:r>
          </w:p>
        </w:tc>
      </w:tr>
    </w:tbl>
    <w:p w14:paraId="1D7C62FC" w14:textId="77777777" w:rsidR="00263350" w:rsidRPr="00E156B4" w:rsidRDefault="00263350" w:rsidP="00C13598">
      <w:pPr>
        <w:pStyle w:val="ListParagraph"/>
        <w:ind w:left="947" w:firstLine="0"/>
        <w:jc w:val="left"/>
      </w:pPr>
    </w:p>
    <w:p w14:paraId="5634BA03" w14:textId="77777777" w:rsidR="00C6670E" w:rsidRPr="00E156B4" w:rsidRDefault="00C6670E" w:rsidP="00C13598">
      <w:pPr>
        <w:pStyle w:val="ListParagraph"/>
        <w:ind w:left="947" w:firstLine="0"/>
        <w:jc w:val="left"/>
      </w:pPr>
    </w:p>
    <w:p w14:paraId="694A465E" w14:textId="77777777" w:rsidR="000A0DBE" w:rsidRPr="00E156B4" w:rsidRDefault="2197DC07" w:rsidP="000A0DBE">
      <w:pPr>
        <w:pStyle w:val="heading10"/>
        <w:rPr>
          <w:rStyle w:val="normaltextrun"/>
          <w:szCs w:val="24"/>
          <w:shd w:val="clear" w:color="auto" w:fill="FFFFFF"/>
        </w:rPr>
      </w:pPr>
      <w:r w:rsidRPr="034F975A">
        <w:rPr>
          <w:rStyle w:val="normaltextrun"/>
          <w:szCs w:val="24"/>
          <w:shd w:val="clear" w:color="auto" w:fill="FFFFFF"/>
        </w:rPr>
        <w:t>Clustering</w:t>
      </w:r>
    </w:p>
    <w:p w14:paraId="4C3BF2BA" w14:textId="4A045265" w:rsidR="6035CCD4" w:rsidRPr="00E156B4" w:rsidRDefault="00CB4DA9" w:rsidP="6035CCD4">
      <w:r>
        <w:t xml:space="preserve">We perform multiple clustering </w:t>
      </w:r>
      <w:r w:rsidR="00087CD7">
        <w:t>methods</w:t>
      </w:r>
      <w:r w:rsidR="00D03B46">
        <w:t xml:space="preserve"> </w:t>
      </w:r>
      <w:r w:rsidR="00012EC9">
        <w:t xml:space="preserve">to identify best method which outputs </w:t>
      </w:r>
      <w:r w:rsidR="004B6B88">
        <w:t xml:space="preserve">clusters which can be logically </w:t>
      </w:r>
      <w:r w:rsidR="009F10DA">
        <w:t>labeled</w:t>
      </w:r>
      <w:r w:rsidR="004B6B88">
        <w:t xml:space="preserve"> and also</w:t>
      </w:r>
      <w:r w:rsidR="00012EC9">
        <w:t xml:space="preserve"> </w:t>
      </w:r>
      <w:r w:rsidR="00DC765B">
        <w:t>proves to have a high silhouette score</w:t>
      </w:r>
    </w:p>
    <w:p w14:paraId="652EC089" w14:textId="77777777" w:rsidR="00B73F0F" w:rsidRPr="00B73F0F" w:rsidRDefault="4DDF00B6" w:rsidP="000A0DBE">
      <w:pPr>
        <w:pStyle w:val="heading20"/>
        <w:rPr>
          <w:b w:val="0"/>
        </w:rPr>
      </w:pPr>
      <w:r w:rsidRPr="034F975A">
        <w:t>K prototype</w:t>
      </w:r>
      <w:r w:rsidR="293D403E" w:rsidRPr="034F975A">
        <w:t xml:space="preserve"> Clustering</w:t>
      </w:r>
      <w:r w:rsidR="3BF612DC" w:rsidRPr="034F975A">
        <w:t xml:space="preserve"> </w:t>
      </w:r>
    </w:p>
    <w:p w14:paraId="547EE864" w14:textId="1E0C9EA4" w:rsidR="000A0DBE" w:rsidRDefault="00EC2520" w:rsidP="00B73F0F">
      <w:pPr>
        <w:pStyle w:val="heading20"/>
        <w:numPr>
          <w:ilvl w:val="0"/>
          <w:numId w:val="0"/>
        </w:numPr>
        <w:ind w:left="567"/>
        <w:rPr>
          <w:b w:val="0"/>
        </w:rPr>
      </w:pPr>
      <w:r>
        <w:rPr>
          <w:b w:val="0"/>
        </w:rPr>
        <w:t xml:space="preserve">It is a method of clustering which we are using to </w:t>
      </w:r>
      <w:r w:rsidR="00297F8F">
        <w:rPr>
          <w:b w:val="0"/>
        </w:rPr>
        <w:t>process Categorial data and numerical data.</w:t>
      </w:r>
    </w:p>
    <w:p w14:paraId="20334E71" w14:textId="45698B93" w:rsidR="00B73F0F" w:rsidRPr="00B73F0F" w:rsidRDefault="00B73F0F" w:rsidP="00B73F0F">
      <w:pPr>
        <w:pStyle w:val="Heading3"/>
        <w:numPr>
          <w:ilvl w:val="2"/>
          <w:numId w:val="4"/>
        </w:numPr>
      </w:pPr>
      <w:r>
        <w:t>Elbow Plot</w:t>
      </w:r>
    </w:p>
    <w:p w14:paraId="195C9BE4" w14:textId="30FCEAFF" w:rsidR="00BB531F" w:rsidRDefault="00BB531F" w:rsidP="00C94BE4">
      <w:pPr>
        <w:jc w:val="center"/>
      </w:pPr>
      <w:r w:rsidRPr="00BB531F">
        <w:rPr>
          <w:noProof/>
        </w:rPr>
        <w:drawing>
          <wp:inline distT="0" distB="0" distL="0" distR="0" wp14:anchorId="71D00DAD" wp14:editId="5A168B21">
            <wp:extent cx="3292125" cy="1234547"/>
            <wp:effectExtent l="76200" t="76200" r="137160" b="137160"/>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70"/>
                    <a:stretch>
                      <a:fillRect/>
                    </a:stretch>
                  </pic:blipFill>
                  <pic:spPr>
                    <a:xfrm>
                      <a:off x="0" y="0"/>
                      <a:ext cx="3292125" cy="1234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7680D0" w14:textId="5E99AD5D" w:rsidR="00297F8F" w:rsidRDefault="00297F8F" w:rsidP="00297F8F">
      <w:pPr>
        <w:jc w:val="center"/>
      </w:pPr>
      <w:r>
        <w:t xml:space="preserve">Figure: The code above is used to </w:t>
      </w:r>
      <w:r w:rsidR="000F3D4D">
        <w:t xml:space="preserve">plot </w:t>
      </w:r>
      <w:r w:rsidR="005231F7">
        <w:t xml:space="preserve">the elbow for </w:t>
      </w:r>
      <w:r w:rsidR="00916AED">
        <w:t>K- prot</w:t>
      </w:r>
      <w:r w:rsidR="005231F7">
        <w:t>ot</w:t>
      </w:r>
      <w:r w:rsidR="00916AED">
        <w:t>ype cl</w:t>
      </w:r>
      <w:r w:rsidR="005231F7">
        <w:t>ustering</w:t>
      </w:r>
    </w:p>
    <w:p w14:paraId="0791E8C2" w14:textId="77777777" w:rsidR="00C8007F" w:rsidRPr="00BB531F" w:rsidRDefault="00C8007F" w:rsidP="00BB531F"/>
    <w:p w14:paraId="6D63E6B1" w14:textId="77777777" w:rsidR="00A9010E" w:rsidRDefault="009D1F25" w:rsidP="6035CCD4">
      <w:r w:rsidRPr="009D1F25">
        <w:rPr>
          <w:noProof/>
        </w:rPr>
        <w:drawing>
          <wp:inline distT="0" distB="0" distL="0" distR="0" wp14:anchorId="54EA880F" wp14:editId="46DA10A4">
            <wp:extent cx="4396740" cy="3185795"/>
            <wp:effectExtent l="76200" t="76200" r="137160" b="12890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71"/>
                    <a:stretch>
                      <a:fillRect/>
                    </a:stretch>
                  </pic:blipFill>
                  <pic:spPr>
                    <a:xfrm>
                      <a:off x="0" y="0"/>
                      <a:ext cx="4396740" cy="3185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F7B815C" w:rsidRPr="034F975A">
        <w:t xml:space="preserve"> </w:t>
      </w:r>
    </w:p>
    <w:p w14:paraId="7673ED83" w14:textId="3BF69D4C" w:rsidR="469854D3" w:rsidRDefault="00A9010E" w:rsidP="00A9010E">
      <w:pPr>
        <w:jc w:val="center"/>
      </w:pPr>
      <w:r>
        <w:t xml:space="preserve">Figure: </w:t>
      </w:r>
      <w:r w:rsidR="004B58F3">
        <w:t>From the elbow plot plotted we infer that there are 3 clusters</w:t>
      </w:r>
      <w:r w:rsidR="00CB2927">
        <w:t>.</w:t>
      </w:r>
    </w:p>
    <w:p w14:paraId="3DED2AE3" w14:textId="77777777" w:rsidR="00D86C33" w:rsidRDefault="00D86C33" w:rsidP="00D86C33"/>
    <w:p w14:paraId="1845ED71" w14:textId="31929AD7" w:rsidR="469854D3" w:rsidRPr="00E156B4" w:rsidRDefault="469854D3" w:rsidP="6035CCD4"/>
    <w:p w14:paraId="70DB8F53" w14:textId="02D43CCC" w:rsidR="00B73F0F" w:rsidRDefault="00B73F0F" w:rsidP="00B73F0F">
      <w:pPr>
        <w:pStyle w:val="Heading3"/>
        <w:numPr>
          <w:ilvl w:val="2"/>
          <w:numId w:val="4"/>
        </w:numPr>
      </w:pPr>
      <w:r>
        <w:t>Cluster Visualization</w:t>
      </w:r>
    </w:p>
    <w:p w14:paraId="301A9CFC" w14:textId="02D43CCC" w:rsidR="00AB3289" w:rsidRPr="00AB3289" w:rsidRDefault="00AB3289" w:rsidP="00AB3289"/>
    <w:p w14:paraId="53C6BCF3" w14:textId="77777777" w:rsidR="00833801" w:rsidRDefault="0F7B815C" w:rsidP="00833801">
      <w:pPr>
        <w:ind w:left="284" w:hanging="57"/>
      </w:pPr>
      <w:r w:rsidRPr="034F975A">
        <w:t xml:space="preserve"> </w:t>
      </w:r>
      <w:r w:rsidR="00AB3289" w:rsidRPr="00AB3289">
        <w:rPr>
          <w:noProof/>
        </w:rPr>
        <w:drawing>
          <wp:inline distT="0" distB="0" distL="0" distR="0" wp14:anchorId="66B350C9" wp14:editId="42789B8C">
            <wp:extent cx="3998155" cy="2547063"/>
            <wp:effectExtent l="76200" t="76200" r="135890" b="13906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72"/>
                    <a:stretch>
                      <a:fillRect/>
                    </a:stretch>
                  </pic:blipFill>
                  <pic:spPr>
                    <a:xfrm>
                      <a:off x="0" y="0"/>
                      <a:ext cx="4007979" cy="2553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F78760" w14:textId="77777777" w:rsidR="00833801" w:rsidRDefault="00833801" w:rsidP="6035CCD4">
      <w:r w:rsidRPr="00833801">
        <w:rPr>
          <w:noProof/>
        </w:rPr>
        <w:drawing>
          <wp:inline distT="0" distB="0" distL="0" distR="0" wp14:anchorId="1776FB69" wp14:editId="6179CC51">
            <wp:extent cx="4191586" cy="345061"/>
            <wp:effectExtent l="76200" t="76200" r="133350" b="131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5398" cy="348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507D7BB6" w:rsidRPr="034F975A">
        <w:t xml:space="preserve">  </w:t>
      </w:r>
    </w:p>
    <w:p w14:paraId="05B50C34" w14:textId="3649A9AA" w:rsidR="469854D3" w:rsidRPr="00E156B4" w:rsidRDefault="00833801" w:rsidP="00833801">
      <w:pPr>
        <w:jc w:val="center"/>
      </w:pPr>
      <w:r>
        <w:t>Figure: The above codes are used to visualize the 3 clusters formed.</w:t>
      </w:r>
      <w:r w:rsidR="00761AC9" w:rsidRPr="00761AC9">
        <w:t xml:space="preserve"> </w:t>
      </w:r>
      <w:r w:rsidR="00761AC9">
        <w:t>We are using principal component analysis to convert the data to 2 dimensional so that we can visualize the clusters..</w:t>
      </w:r>
    </w:p>
    <w:p w14:paraId="41DB48B1" w14:textId="21AB22C3" w:rsidR="35355739" w:rsidRPr="00E156B4" w:rsidRDefault="35355739" w:rsidP="35355739"/>
    <w:p w14:paraId="17C50CE9" w14:textId="0D9D5AAC" w:rsidR="35355739" w:rsidRPr="00E156B4" w:rsidRDefault="35355739" w:rsidP="35355739"/>
    <w:p w14:paraId="0075CAA2" w14:textId="77777777" w:rsidR="008D202F" w:rsidRDefault="1CA7A318" w:rsidP="09A3DBBD">
      <w:r>
        <w:rPr>
          <w:noProof/>
        </w:rPr>
        <w:drawing>
          <wp:inline distT="0" distB="0" distL="0" distR="0" wp14:anchorId="517527F1" wp14:editId="6033C327">
            <wp:extent cx="4393140" cy="2441006"/>
            <wp:effectExtent l="76200" t="76200" r="140970" b="130810"/>
            <wp:docPr id="1206162742" name="Picture 120616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16274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05658" cy="2447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E6128" w14:textId="50A140DB" w:rsidR="469854D3" w:rsidRDefault="008D202F" w:rsidP="008D202F">
      <w:pPr>
        <w:jc w:val="center"/>
      </w:pPr>
      <w:r>
        <w:t xml:space="preserve">Figure: </w:t>
      </w:r>
      <w:r w:rsidR="00D5534F">
        <w:t>Representation of clusters</w:t>
      </w:r>
      <w:r w:rsidR="00B01FDE">
        <w:t xml:space="preserve">. </w:t>
      </w:r>
    </w:p>
    <w:p w14:paraId="617B05F0" w14:textId="77777777" w:rsidR="00833801" w:rsidRPr="00E156B4" w:rsidRDefault="00833801" w:rsidP="09A3DBBD"/>
    <w:p w14:paraId="7499FD3C" w14:textId="772B7FB9" w:rsidR="469854D3" w:rsidRPr="00E156B4" w:rsidRDefault="469854D3" w:rsidP="09A3DBBD"/>
    <w:p w14:paraId="495F2B67" w14:textId="17841F06" w:rsidR="35355739" w:rsidRPr="00E156B4" w:rsidRDefault="35355739" w:rsidP="00B73F0F">
      <w:pPr>
        <w:ind w:firstLine="0"/>
      </w:pPr>
    </w:p>
    <w:p w14:paraId="3FFBA0BD" w14:textId="5B027403" w:rsidR="00B73F0F" w:rsidRDefault="00B73F0F" w:rsidP="00B73F0F">
      <w:pPr>
        <w:pStyle w:val="Heading3"/>
        <w:numPr>
          <w:ilvl w:val="2"/>
          <w:numId w:val="4"/>
        </w:numPr>
      </w:pPr>
      <w:r>
        <w:t>Cluster Labels</w:t>
      </w:r>
    </w:p>
    <w:p w14:paraId="38263469" w14:textId="77777777" w:rsidR="00B73F0F" w:rsidRPr="00B73F0F" w:rsidRDefault="00B73F0F" w:rsidP="00B73F0F"/>
    <w:p w14:paraId="00988259" w14:textId="211BCDE7" w:rsidR="469854D3" w:rsidRPr="00E156B4" w:rsidRDefault="041EFB91" w:rsidP="6035CCD4">
      <w:r w:rsidRPr="034F975A">
        <w:t xml:space="preserve">- </w:t>
      </w:r>
      <w:r w:rsidR="507D7BB6" w:rsidRPr="034F975A">
        <w:t xml:space="preserve"> CLUSTER 0 - Between the ages of 2</w:t>
      </w:r>
      <w:r w:rsidR="09A1AFA4" w:rsidRPr="034F975A">
        <w:t xml:space="preserve">0 </w:t>
      </w:r>
      <w:r w:rsidR="507D7BB6" w:rsidRPr="034F975A">
        <w:t>and 80, Americans of low</w:t>
      </w:r>
      <w:r w:rsidR="1ACB124C" w:rsidRPr="034F975A">
        <w:t xml:space="preserve"> </w:t>
      </w:r>
      <w:r w:rsidR="507D7BB6" w:rsidRPr="034F975A">
        <w:t>socioeconomi</w:t>
      </w:r>
      <w:r w:rsidR="502F5C4A" w:rsidRPr="034F975A">
        <w:t xml:space="preserve">c </w:t>
      </w:r>
      <w:r w:rsidR="507D7BB6" w:rsidRPr="034F975A">
        <w:t>status who speak</w:t>
      </w:r>
      <w:r w:rsidR="27A3BFD0" w:rsidRPr="034F975A">
        <w:t xml:space="preserve"> </w:t>
      </w:r>
      <w:r w:rsidR="507D7BB6" w:rsidRPr="034F975A">
        <w:t>English visited hospitals mor</w:t>
      </w:r>
      <w:r w:rsidR="34114BAA" w:rsidRPr="034F975A">
        <w:t xml:space="preserve">e </w:t>
      </w:r>
      <w:r w:rsidR="507D7BB6" w:rsidRPr="034F975A">
        <w:t>frequently for medical reasons than</w:t>
      </w:r>
      <w:r w:rsidR="17B8B533" w:rsidRPr="034F975A">
        <w:t xml:space="preserve"> </w:t>
      </w:r>
      <w:r w:rsidR="507D7BB6" w:rsidRPr="034F975A">
        <w:t xml:space="preserve">persons who were in </w:t>
      </w:r>
      <w:bookmarkStart w:id="11" w:name="_Int_R30Ias3I"/>
      <w:r w:rsidR="507D7BB6" w:rsidRPr="034F975A">
        <w:t>good</w:t>
      </w:r>
      <w:bookmarkEnd w:id="11"/>
      <w:r w:rsidR="6A0A4963" w:rsidRPr="034F975A">
        <w:t xml:space="preserve"> </w:t>
      </w:r>
      <w:r w:rsidR="507D7BB6" w:rsidRPr="034F975A">
        <w:t>condition.</w:t>
      </w:r>
    </w:p>
    <w:p w14:paraId="71630519" w14:textId="2D1C1DA6" w:rsidR="42ADE8D4" w:rsidRPr="00E156B4" w:rsidRDefault="42ADE8D4" w:rsidP="6035CCD4">
      <w:r w:rsidRPr="034F975A">
        <w:t xml:space="preserve"> - </w:t>
      </w:r>
      <w:r w:rsidR="507D7BB6" w:rsidRPr="034F975A">
        <w:t xml:space="preserve"> CLUSTER 1 – Participants in the study</w:t>
      </w:r>
      <w:r w:rsidR="5EA39C18" w:rsidRPr="034F975A">
        <w:t xml:space="preserve"> </w:t>
      </w:r>
      <w:r w:rsidR="507D7BB6" w:rsidRPr="034F975A">
        <w:t>came from a variety of ethnic</w:t>
      </w:r>
      <w:r w:rsidR="64D0E43F" w:rsidRPr="034F975A">
        <w:t xml:space="preserve"> </w:t>
      </w:r>
      <w:r w:rsidR="507D7BB6" w:rsidRPr="034F975A">
        <w:t>backgrounds,</w:t>
      </w:r>
      <w:r w:rsidR="14699F52" w:rsidRPr="034F975A">
        <w:t xml:space="preserve"> </w:t>
      </w:r>
      <w:r w:rsidR="507D7BB6" w:rsidRPr="034F975A">
        <w:t>but Non-Hispanic</w:t>
      </w:r>
      <w:r w:rsidR="3E066633" w:rsidRPr="034F975A">
        <w:t xml:space="preserve"> </w:t>
      </w:r>
      <w:r w:rsidR="507D7BB6" w:rsidRPr="034F975A">
        <w:t>Whites and Non-Hispanic Blacks had</w:t>
      </w:r>
      <w:r w:rsidR="796D9654" w:rsidRPr="034F975A">
        <w:t xml:space="preserve"> </w:t>
      </w:r>
      <w:r w:rsidR="507D7BB6" w:rsidRPr="034F975A">
        <w:t>the highest participation rates and</w:t>
      </w:r>
      <w:r w:rsidR="5F6445FF" w:rsidRPr="034F975A">
        <w:t xml:space="preserve"> </w:t>
      </w:r>
      <w:r w:rsidR="507D7BB6" w:rsidRPr="034F975A">
        <w:t>were more likely to have their</w:t>
      </w:r>
      <w:r w:rsidR="04C40FCF" w:rsidRPr="034F975A">
        <w:t xml:space="preserve"> </w:t>
      </w:r>
      <w:r w:rsidR="507D7BB6" w:rsidRPr="034F975A">
        <w:t>prescriptions reimbursed by insurance</w:t>
      </w:r>
      <w:r w:rsidR="010F650C" w:rsidRPr="034F975A">
        <w:t xml:space="preserve"> </w:t>
      </w:r>
      <w:r w:rsidR="507D7BB6" w:rsidRPr="034F975A">
        <w:t>because of their high socioeconomic</w:t>
      </w:r>
      <w:r w:rsidR="7E80B8B9" w:rsidRPr="034F975A">
        <w:t xml:space="preserve"> </w:t>
      </w:r>
      <w:r w:rsidR="507D7BB6" w:rsidRPr="034F975A">
        <w:t>class.</w:t>
      </w:r>
    </w:p>
    <w:p w14:paraId="398902CC" w14:textId="673A240A" w:rsidR="16058312" w:rsidRPr="00E156B4" w:rsidRDefault="16058312" w:rsidP="6035CCD4">
      <w:r w:rsidRPr="034F975A">
        <w:t xml:space="preserve"> </w:t>
      </w:r>
      <w:bookmarkStart w:id="12" w:name="_Int_SduS798b"/>
      <w:r w:rsidR="507D7BB6" w:rsidRPr="034F975A">
        <w:t>CLUSTER 2 – People from all</w:t>
      </w:r>
      <w:r w:rsidR="66770ACF" w:rsidRPr="034F975A">
        <w:t xml:space="preserve"> </w:t>
      </w:r>
      <w:r w:rsidR="507D7BB6" w:rsidRPr="034F975A">
        <w:t>socioeconomic backgrounds who are</w:t>
      </w:r>
      <w:r w:rsidR="1A786319" w:rsidRPr="034F975A">
        <w:t xml:space="preserve"> </w:t>
      </w:r>
      <w:r w:rsidR="507D7BB6" w:rsidRPr="034F975A">
        <w:t xml:space="preserve">single and </w:t>
      </w:r>
      <w:r w:rsidR="1D155F07" w:rsidRPr="034F975A">
        <w:t>most</w:t>
      </w:r>
      <w:r w:rsidR="507D7BB6" w:rsidRPr="034F975A">
        <w:t xml:space="preserve"> young</w:t>
      </w:r>
      <w:r w:rsidR="5FFBE97B" w:rsidRPr="034F975A">
        <w:t xml:space="preserve"> </w:t>
      </w:r>
      <w:r w:rsidR="507D7BB6" w:rsidRPr="034F975A">
        <w:t>adults with graduate degrees are in</w:t>
      </w:r>
      <w:r w:rsidR="7DF6C03F" w:rsidRPr="034F975A">
        <w:t xml:space="preserve"> </w:t>
      </w:r>
      <w:r w:rsidR="507D7BB6" w:rsidRPr="034F975A">
        <w:t>excellent physical and mental health</w:t>
      </w:r>
      <w:r w:rsidR="6B7E5726" w:rsidRPr="034F975A">
        <w:t xml:space="preserve"> </w:t>
      </w:r>
      <w:r w:rsidR="507D7BB6" w:rsidRPr="034F975A">
        <w:t>have their health insurance plans</w:t>
      </w:r>
      <w:r w:rsidR="44533FFB" w:rsidRPr="034F975A">
        <w:t xml:space="preserve"> </w:t>
      </w:r>
      <w:r w:rsidR="507D7BB6" w:rsidRPr="034F975A">
        <w:t xml:space="preserve">covered and </w:t>
      </w:r>
      <w:bookmarkStart w:id="13" w:name="_Int_nLkuqJR6"/>
      <w:r w:rsidR="746DBCC3" w:rsidRPr="034F975A">
        <w:t>have not</w:t>
      </w:r>
      <w:bookmarkEnd w:id="13"/>
      <w:r w:rsidR="507D7BB6" w:rsidRPr="034F975A">
        <w:t xml:space="preserve"> seen a</w:t>
      </w:r>
      <w:r w:rsidR="75E3E650" w:rsidRPr="034F975A">
        <w:t xml:space="preserve"> </w:t>
      </w:r>
      <w:r w:rsidR="507D7BB6" w:rsidRPr="034F975A">
        <w:t>mental health expert.</w:t>
      </w:r>
      <w:bookmarkEnd w:id="12"/>
    </w:p>
    <w:p w14:paraId="65107921" w14:textId="77777777" w:rsidR="00B73F0F" w:rsidRDefault="00B73F0F" w:rsidP="6035CCD4"/>
    <w:p w14:paraId="6375E3BB" w14:textId="7D5CB8D1" w:rsidR="00B73F0F" w:rsidRDefault="00B73F0F" w:rsidP="00B73F0F">
      <w:pPr>
        <w:pStyle w:val="Heading3"/>
        <w:numPr>
          <w:ilvl w:val="2"/>
          <w:numId w:val="4"/>
        </w:numPr>
      </w:pPr>
      <w:r>
        <w:t>Silhouette Score</w:t>
      </w:r>
    </w:p>
    <w:p w14:paraId="5317E135" w14:textId="77777777" w:rsidR="00392F9F" w:rsidRDefault="00392F9F" w:rsidP="00392F9F"/>
    <w:p w14:paraId="1E4D199F" w14:textId="4F27425E" w:rsidR="00392F9F" w:rsidRDefault="00392F9F" w:rsidP="00392F9F">
      <w:r w:rsidRPr="00392F9F">
        <w:t>The silhouette value gauges an object's cohesion with its own cluster in comparison to other clusters.</w:t>
      </w:r>
    </w:p>
    <w:p w14:paraId="628F98B9" w14:textId="77777777" w:rsidR="00392F9F" w:rsidRPr="00392F9F" w:rsidRDefault="00392F9F" w:rsidP="00392F9F"/>
    <w:p w14:paraId="335FE7DD" w14:textId="67380F49" w:rsidR="6035CCD4" w:rsidRPr="00E156B4" w:rsidRDefault="005D3EA6" w:rsidP="6035CCD4">
      <w:r w:rsidRPr="005D3EA6">
        <w:rPr>
          <w:noProof/>
        </w:rPr>
        <w:drawing>
          <wp:inline distT="0" distB="0" distL="0" distR="0" wp14:anchorId="12A83697" wp14:editId="0576A5F1">
            <wp:extent cx="4396740" cy="541655"/>
            <wp:effectExtent l="76200" t="76200" r="137160" b="1250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6740" cy="541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E73140" w14:textId="0A9831B6" w:rsidR="0725B115" w:rsidRPr="00E156B4" w:rsidRDefault="00392F9F" w:rsidP="00392F9F">
      <w:pPr>
        <w:jc w:val="center"/>
      </w:pPr>
      <w:r>
        <w:t>Figure: Representation of silhouette score</w:t>
      </w:r>
      <w:r w:rsidR="002A37B1">
        <w:t xml:space="preserve">. </w:t>
      </w:r>
      <w:r w:rsidR="007F7451">
        <w:t>0.29 is the silhou</w:t>
      </w:r>
      <w:r w:rsidR="00450FD5">
        <w:t xml:space="preserve">ette score through which we can interpret that the clusters are fairly dense </w:t>
      </w:r>
      <w:r w:rsidR="00A619F3">
        <w:t>and sep</w:t>
      </w:r>
      <w:r w:rsidR="00322A76">
        <w:t>a</w:t>
      </w:r>
      <w:r w:rsidR="00A619F3">
        <w:t>rated</w:t>
      </w:r>
      <w:r w:rsidR="00390150">
        <w:t>.</w:t>
      </w:r>
    </w:p>
    <w:p w14:paraId="36EED27B" w14:textId="677809D7" w:rsidR="6035CCD4" w:rsidRPr="00E156B4" w:rsidRDefault="6035CCD4" w:rsidP="6035CCD4"/>
    <w:p w14:paraId="0733607F" w14:textId="5CFD30C1" w:rsidR="000A0DBE" w:rsidRDefault="2B46BEBA" w:rsidP="000A0DBE">
      <w:pPr>
        <w:pStyle w:val="heading20"/>
      </w:pPr>
      <w:r w:rsidRPr="034F975A">
        <w:t>Agglomerative Clustering</w:t>
      </w:r>
      <w:r w:rsidR="007C5D30">
        <w:t xml:space="preserve">: </w:t>
      </w:r>
    </w:p>
    <w:p w14:paraId="1E58AC50" w14:textId="77777777" w:rsidR="00334178" w:rsidRDefault="00334178" w:rsidP="00334178"/>
    <w:p w14:paraId="3E5B3EB5" w14:textId="34B617FE" w:rsidR="00334178" w:rsidRDefault="00FB3F87">
      <w:pPr>
        <w:pPrChange w:id="14" w:author="Isaac, Rohan Satya" w:date="2022-12-13T23:10:00Z">
          <w:pPr>
            <w:pStyle w:val="Heading3"/>
            <w:numPr>
              <w:numId w:val="28"/>
            </w:numPr>
            <w:tabs>
              <w:tab w:val="num" w:pos="851"/>
            </w:tabs>
            <w:ind w:left="851" w:hanging="851"/>
          </w:pPr>
        </w:pPrChange>
      </w:pPr>
      <w:r>
        <w:t>Cl</w:t>
      </w:r>
      <w:r w:rsidR="003B4522">
        <w:t>ustering Technique</w:t>
      </w:r>
      <w:r w:rsidR="008A1C78">
        <w:t xml:space="preserve"> : </w:t>
      </w:r>
    </w:p>
    <w:p w14:paraId="69736057" w14:textId="5848E3C0" w:rsidR="003B4522" w:rsidRDefault="008A1C78" w:rsidP="001832D3">
      <w:r w:rsidRPr="008A1C78">
        <w:t>It is a type of hierarchical clustering. We have used cosine distance as a distance metric.</w:t>
      </w:r>
    </w:p>
    <w:p w14:paraId="2C5DD0B3" w14:textId="041C22AA" w:rsidR="003B4522" w:rsidRPr="003B4522" w:rsidRDefault="003B4522" w:rsidP="25CF5062">
      <w:pPr>
        <w:pStyle w:val="Heading3"/>
        <w:numPr>
          <w:ilvl w:val="2"/>
          <w:numId w:val="0"/>
        </w:numPr>
      </w:pPr>
      <w:r>
        <w:t>Cluster Visualization</w:t>
      </w:r>
      <w:r w:rsidR="008A1C78">
        <w:t xml:space="preserve">: </w:t>
      </w:r>
    </w:p>
    <w:p w14:paraId="5DAD0379" w14:textId="77777777" w:rsidR="00615557" w:rsidRDefault="15C73937" w:rsidP="1B8397B3">
      <w:r>
        <w:rPr>
          <w:noProof/>
        </w:rPr>
        <w:drawing>
          <wp:inline distT="0" distB="0" distL="0" distR="0" wp14:anchorId="07EBBDC2" wp14:editId="0C6249E4">
            <wp:extent cx="4338528" cy="574431"/>
            <wp:effectExtent l="76200" t="76200" r="138430" b="130810"/>
            <wp:docPr id="1815773653" name="Picture 181577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77365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39940" cy="587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63F005A" w:rsidRPr="034F975A">
        <w:t xml:space="preserve"> </w:t>
      </w:r>
    </w:p>
    <w:p w14:paraId="6DB9EA4D" w14:textId="3F31A6FC" w:rsidR="00615557" w:rsidRDefault="00615557" w:rsidP="00615557">
      <w:pPr>
        <w:jc w:val="center"/>
      </w:pPr>
      <w:r>
        <w:t xml:space="preserve">Figure: </w:t>
      </w:r>
      <w:r w:rsidR="005878F6">
        <w:t xml:space="preserve">The </w:t>
      </w:r>
      <w:r w:rsidR="00174544">
        <w:t xml:space="preserve">given code </w:t>
      </w:r>
      <w:r w:rsidR="00304D83">
        <w:t>is used to plot the dendogram to visualize agglomerative clustering.</w:t>
      </w:r>
    </w:p>
    <w:p w14:paraId="4FBCF6D0" w14:textId="77777777" w:rsidR="00304D83" w:rsidRDefault="00304D83" w:rsidP="00615557">
      <w:pPr>
        <w:jc w:val="center"/>
      </w:pPr>
    </w:p>
    <w:p w14:paraId="15CD4ADB" w14:textId="01FBA458" w:rsidR="4151E96D" w:rsidRDefault="175365F4" w:rsidP="00615557">
      <w:pPr>
        <w:jc w:val="center"/>
      </w:pPr>
      <w:r>
        <w:rPr>
          <w:noProof/>
        </w:rPr>
        <w:drawing>
          <wp:inline distT="0" distB="0" distL="0" distR="0" wp14:anchorId="3E54146A" wp14:editId="6AB7F6B7">
            <wp:extent cx="5415644" cy="3838575"/>
            <wp:effectExtent l="76200" t="76200" r="128270" b="123825"/>
            <wp:docPr id="2116308614" name="Picture 21163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308614"/>
                    <pic:cNvPicPr/>
                  </pic:nvPicPr>
                  <pic:blipFill>
                    <a:blip r:embed="rId77">
                      <a:extLst>
                        <a:ext uri="{28A0092B-C50C-407E-A947-70E740481C1C}">
                          <a14:useLocalDpi xmlns:a14="http://schemas.microsoft.com/office/drawing/2010/main" val="0"/>
                        </a:ext>
                      </a:extLst>
                    </a:blip>
                    <a:stretch>
                      <a:fillRect/>
                    </a:stretch>
                  </pic:blipFill>
                  <pic:spPr>
                    <a:xfrm>
                      <a:off x="0" y="0"/>
                      <a:ext cx="5415644" cy="3838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FDE708" w14:textId="5F762340" w:rsidR="00304D83" w:rsidRPr="00E156B4" w:rsidRDefault="00304D83" w:rsidP="00304D83">
      <w:pPr>
        <w:jc w:val="center"/>
      </w:pPr>
      <w:r>
        <w:t>Figure: Representation of</w:t>
      </w:r>
      <w:r w:rsidR="00843786">
        <w:t xml:space="preserve"> dendogram to visualize</w:t>
      </w:r>
      <w:r>
        <w:t xml:space="preserve"> </w:t>
      </w:r>
      <w:r w:rsidR="001020C3">
        <w:t xml:space="preserve">5 clusters through </w:t>
      </w:r>
      <w:r w:rsidR="00FF258D">
        <w:t>aglomerative</w:t>
      </w:r>
      <w:r w:rsidR="001020C3">
        <w:t xml:space="preserve"> clustering </w:t>
      </w:r>
    </w:p>
    <w:p w14:paraId="48ED13C1" w14:textId="725F4B75" w:rsidR="4151E96D" w:rsidRDefault="792F43CD" w:rsidP="3734D591">
      <w:r w:rsidRPr="034F975A">
        <w:t xml:space="preserve">  </w:t>
      </w:r>
      <w:r w:rsidR="006B03EA" w:rsidRPr="006B03EA">
        <w:rPr>
          <w:noProof/>
        </w:rPr>
        <w:drawing>
          <wp:inline distT="0" distB="0" distL="0" distR="0" wp14:anchorId="4CDEC635" wp14:editId="3709A9BB">
            <wp:extent cx="4079631" cy="3129838"/>
            <wp:effectExtent l="76200" t="76200" r="130810" b="128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8"/>
                    <a:stretch>
                      <a:fillRect/>
                    </a:stretch>
                  </pic:blipFill>
                  <pic:spPr>
                    <a:xfrm>
                      <a:off x="0" y="0"/>
                      <a:ext cx="4085538" cy="3134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60724" w14:textId="1E3EBDE1" w:rsidR="00D4607E" w:rsidRDefault="00D4607E" w:rsidP="00D4607E">
      <w:pPr>
        <w:jc w:val="center"/>
      </w:pPr>
      <w:r>
        <w:t xml:space="preserve">Figure: </w:t>
      </w:r>
      <w:r w:rsidR="007E416E">
        <w:t>The above codes are used to visualize the 5 clusters formed.</w:t>
      </w:r>
      <w:r w:rsidR="007E416E" w:rsidRPr="00761AC9">
        <w:t xml:space="preserve"> </w:t>
      </w:r>
      <w:r w:rsidR="007E416E">
        <w:t>We are using principal component analysis to convert the data to 2 dimensional so that we can visualize the clusters.</w:t>
      </w:r>
    </w:p>
    <w:p w14:paraId="0210AB38" w14:textId="77777777" w:rsidR="00D4607E" w:rsidRDefault="00D4607E" w:rsidP="3734D591"/>
    <w:p w14:paraId="444DE4F3" w14:textId="42172B6C" w:rsidR="00986135" w:rsidRDefault="00986135" w:rsidP="00691002">
      <w:pPr>
        <w:jc w:val="center"/>
      </w:pPr>
      <w:r w:rsidRPr="00986135">
        <w:rPr>
          <w:noProof/>
        </w:rPr>
        <w:drawing>
          <wp:inline distT="0" distB="0" distL="0" distR="0" wp14:anchorId="0DE9AFDF" wp14:editId="27523C76">
            <wp:extent cx="3634154" cy="2481554"/>
            <wp:effectExtent l="76200" t="76200" r="137795" b="128905"/>
            <wp:docPr id="60" name="Picture 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scatter chart&#10;&#10;Description automatically generated"/>
                    <pic:cNvPicPr/>
                  </pic:nvPicPr>
                  <pic:blipFill>
                    <a:blip r:embed="rId79"/>
                    <a:stretch>
                      <a:fillRect/>
                    </a:stretch>
                  </pic:blipFill>
                  <pic:spPr>
                    <a:xfrm>
                      <a:off x="0" y="0"/>
                      <a:ext cx="3644912" cy="2488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3E65E" w14:textId="6FB78111" w:rsidR="00691002" w:rsidRPr="00E156B4" w:rsidRDefault="00691002" w:rsidP="00691002">
      <w:pPr>
        <w:jc w:val="center"/>
      </w:pPr>
      <w:r>
        <w:t>Figure: Representation of 5 clusters through agglomerative clustering</w:t>
      </w:r>
    </w:p>
    <w:p w14:paraId="641CF517" w14:textId="3D59AD17" w:rsidR="4151E96D" w:rsidRPr="00E156B4" w:rsidRDefault="18EA36FD" w:rsidP="556649BB">
      <w:pPr>
        <w:pStyle w:val="Heading3"/>
        <w:numPr>
          <w:ilvl w:val="2"/>
          <w:numId w:val="0"/>
        </w:numPr>
      </w:pPr>
      <w:r>
        <w:t>1.1</w:t>
      </w:r>
      <w:r w:rsidR="003B4522">
        <w:t>Cluster Labels</w:t>
      </w:r>
    </w:p>
    <w:p w14:paraId="4A8ACF13" w14:textId="2AB488C2" w:rsidR="2B3AD2E3" w:rsidRPr="00E156B4" w:rsidRDefault="2B3AD2E3"/>
    <w:p w14:paraId="2B800696" w14:textId="69D510CE" w:rsidR="4151E96D" w:rsidRPr="00E156B4" w:rsidRDefault="764D1614" w:rsidP="6035CCD4">
      <w:r w:rsidRPr="034F975A">
        <w:t xml:space="preserve">- </w:t>
      </w:r>
      <w:r w:rsidR="708F509C" w:rsidRPr="034F975A">
        <w:t>CLUSTER 0: People from the US who speak English and are Non-Hispanic Blacks have no proxies and interpreters during the study are insured by health insurance and in good health.</w:t>
      </w:r>
    </w:p>
    <w:p w14:paraId="46D949E2" w14:textId="4BB96C10" w:rsidR="6035CCD4" w:rsidRPr="00E156B4" w:rsidRDefault="6035CCD4" w:rsidP="6035CCD4">
      <w:r w:rsidRPr="034F975A">
        <w:t xml:space="preserve">- </w:t>
      </w:r>
      <w:r w:rsidR="708F509C" w:rsidRPr="034F975A">
        <w:t>CLUSTER 1: Both males and females who are English</w:t>
      </w:r>
      <w:r w:rsidR="6F47340A" w:rsidRPr="034F975A">
        <w:t xml:space="preserve"> </w:t>
      </w:r>
      <w:r w:rsidR="708F509C" w:rsidRPr="034F975A">
        <w:t>speaking, are college</w:t>
      </w:r>
      <w:r w:rsidR="09C9A88D" w:rsidRPr="034F975A">
        <w:t xml:space="preserve"> </w:t>
      </w:r>
      <w:r w:rsidR="708F509C" w:rsidRPr="034F975A">
        <w:t>graduates have access</w:t>
      </w:r>
      <w:r w:rsidR="1D089F82" w:rsidRPr="034F975A">
        <w:t xml:space="preserve"> </w:t>
      </w:r>
      <w:r w:rsidR="708F509C" w:rsidRPr="034F975A">
        <w:t xml:space="preserve">to healthcare, are in </w:t>
      </w:r>
      <w:bookmarkStart w:id="15" w:name="_Int_JWk1m490"/>
      <w:r w:rsidR="708F509C" w:rsidRPr="034F975A">
        <w:t>good</w:t>
      </w:r>
      <w:bookmarkEnd w:id="15"/>
      <w:r w:rsidR="708F509C" w:rsidRPr="034F975A">
        <w:t xml:space="preserve"> health,</w:t>
      </w:r>
      <w:r w:rsidR="61447DFC" w:rsidRPr="034F975A">
        <w:t xml:space="preserve"> </w:t>
      </w:r>
      <w:r w:rsidR="708F509C" w:rsidRPr="034F975A">
        <w:t>and have health insurance.</w:t>
      </w:r>
    </w:p>
    <w:p w14:paraId="56FE86F9" w14:textId="69617F7C" w:rsidR="274EFB35" w:rsidRPr="00E156B4" w:rsidRDefault="274EFB35" w:rsidP="6035CCD4">
      <w:r w:rsidRPr="034F975A">
        <w:t>-</w:t>
      </w:r>
      <w:r w:rsidR="708F509C" w:rsidRPr="034F975A">
        <w:t xml:space="preserve"> CLUSTER 2:</w:t>
      </w:r>
      <w:r w:rsidR="493FEB74" w:rsidRPr="034F975A">
        <w:t xml:space="preserve"> </w:t>
      </w:r>
      <w:r w:rsidR="708F509C" w:rsidRPr="034F975A">
        <w:t>Non-Hispanic Whites of high socioeconomic</w:t>
      </w:r>
      <w:r w:rsidR="38432AE3" w:rsidRPr="034F975A">
        <w:t xml:space="preserve"> </w:t>
      </w:r>
      <w:r w:rsidR="708F509C" w:rsidRPr="034F975A">
        <w:t>backgrounds who are graduates</w:t>
      </w:r>
      <w:r w:rsidR="01927272" w:rsidRPr="034F975A">
        <w:t xml:space="preserve"> </w:t>
      </w:r>
      <w:r w:rsidR="708F509C" w:rsidRPr="034F975A">
        <w:t>in the US are in excellent health, have</w:t>
      </w:r>
      <w:r w:rsidR="75E5810D" w:rsidRPr="034F975A">
        <w:t xml:space="preserve"> </w:t>
      </w:r>
      <w:r w:rsidR="708F509C" w:rsidRPr="034F975A">
        <w:t>insurance coverage, and are involved in a</w:t>
      </w:r>
      <w:r w:rsidR="446C5BFE" w:rsidRPr="034F975A">
        <w:t xml:space="preserve"> </w:t>
      </w:r>
      <w:r w:rsidR="708F509C" w:rsidRPr="034F975A">
        <w:t>variety of marital situations yet fail to</w:t>
      </w:r>
      <w:r w:rsidR="39756164" w:rsidRPr="034F975A">
        <w:t xml:space="preserve"> </w:t>
      </w:r>
      <w:r w:rsidR="708F509C" w:rsidRPr="034F975A">
        <w:t>disclose their pregnant status at the exam.</w:t>
      </w:r>
    </w:p>
    <w:p w14:paraId="1BBA213E" w14:textId="76B226EC" w:rsidR="7DEFACA8" w:rsidRPr="00E156B4" w:rsidRDefault="7DEFACA8" w:rsidP="6035CCD4">
      <w:r w:rsidRPr="034F975A">
        <w:t>-</w:t>
      </w:r>
      <w:r w:rsidR="708F509C" w:rsidRPr="034F975A">
        <w:t>CLUSTER 3:</w:t>
      </w:r>
      <w:r w:rsidR="4D2ABE7E" w:rsidRPr="034F975A">
        <w:t xml:space="preserve"> </w:t>
      </w:r>
      <w:r w:rsidR="708F509C" w:rsidRPr="034F975A">
        <w:t>None of the races in this cluster had health</w:t>
      </w:r>
      <w:r w:rsidR="5B0A40F4" w:rsidRPr="034F975A">
        <w:t xml:space="preserve"> </w:t>
      </w:r>
      <w:r w:rsidR="708F509C" w:rsidRPr="034F975A">
        <w:t>insurance, nor visited a hospital, nor sought</w:t>
      </w:r>
      <w:r w:rsidR="374C2A9D" w:rsidRPr="034F975A">
        <w:t xml:space="preserve"> </w:t>
      </w:r>
      <w:r w:rsidR="708F509C" w:rsidRPr="034F975A">
        <w:t>out a mental health professional.</w:t>
      </w:r>
    </w:p>
    <w:p w14:paraId="332514A4" w14:textId="1D53D2EF" w:rsidR="2929B602" w:rsidRPr="00E156B4" w:rsidRDefault="2929B602" w:rsidP="6035CCD4">
      <w:r w:rsidRPr="034F975A">
        <w:t>-</w:t>
      </w:r>
      <w:r w:rsidR="708F509C" w:rsidRPr="034F975A">
        <w:t>CLUSTER 4:</w:t>
      </w:r>
      <w:r w:rsidR="18CC6ACA" w:rsidRPr="034F975A">
        <w:t xml:space="preserve"> </w:t>
      </w:r>
      <w:r w:rsidR="708F509C" w:rsidRPr="034F975A">
        <w:t>In this cluster younger Mexican Americans</w:t>
      </w:r>
      <w:r w:rsidR="307C49D1" w:rsidRPr="034F975A">
        <w:t xml:space="preserve"> </w:t>
      </w:r>
      <w:r w:rsidR="708F509C" w:rsidRPr="034F975A">
        <w:t xml:space="preserve">living in the US are in </w:t>
      </w:r>
      <w:bookmarkStart w:id="16" w:name="_Int_7PNGQrlh"/>
      <w:r w:rsidR="708F509C" w:rsidRPr="034F975A">
        <w:t>good</w:t>
      </w:r>
      <w:bookmarkEnd w:id="16"/>
      <w:r w:rsidR="708F509C" w:rsidRPr="034F975A">
        <w:t xml:space="preserve"> health</w:t>
      </w:r>
      <w:r w:rsidR="5659CC2F" w:rsidRPr="034F975A">
        <w:t xml:space="preserve"> </w:t>
      </w:r>
      <w:r w:rsidR="708F509C" w:rsidRPr="034F975A">
        <w:t>and have health insurance.</w:t>
      </w:r>
    </w:p>
    <w:p w14:paraId="065ACAC6" w14:textId="526D6D59" w:rsidR="6035CCD4" w:rsidRPr="00E156B4" w:rsidRDefault="6035CCD4" w:rsidP="6035CCD4"/>
    <w:p w14:paraId="7D2D543B" w14:textId="387E9A7A" w:rsidR="003B4522" w:rsidRDefault="003B4522" w:rsidP="003B4522">
      <w:pPr>
        <w:pStyle w:val="Heading3"/>
        <w:numPr>
          <w:ilvl w:val="2"/>
          <w:numId w:val="28"/>
        </w:numPr>
      </w:pPr>
      <w:r>
        <w:t>Silhouette Score</w:t>
      </w:r>
    </w:p>
    <w:p w14:paraId="44F93FBE" w14:textId="77777777" w:rsidR="00A3230C" w:rsidRPr="00A3230C" w:rsidRDefault="00A3230C" w:rsidP="00A3230C"/>
    <w:p w14:paraId="2C5FF484" w14:textId="3BC26051" w:rsidR="00691002" w:rsidRDefault="00A3230C" w:rsidP="00691002">
      <w:r w:rsidRPr="00A3230C">
        <w:rPr>
          <w:noProof/>
        </w:rPr>
        <w:drawing>
          <wp:inline distT="0" distB="0" distL="0" distR="0" wp14:anchorId="2AF5CBBC" wp14:editId="5BC629E3">
            <wp:extent cx="4396740" cy="756285"/>
            <wp:effectExtent l="76200" t="76200" r="137160" b="13906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80"/>
                    <a:stretch>
                      <a:fillRect/>
                    </a:stretch>
                  </pic:blipFill>
                  <pic:spPr>
                    <a:xfrm>
                      <a:off x="0" y="0"/>
                      <a:ext cx="4396740" cy="756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A6796F" w14:textId="6593CB29" w:rsidR="00A3230C" w:rsidRPr="00691002" w:rsidRDefault="00A3230C" w:rsidP="00A3230C">
      <w:pPr>
        <w:jc w:val="center"/>
      </w:pPr>
      <w:r>
        <w:t xml:space="preserve">Figure: Representation of silhouette score. 0.27 is the silhouette score through which we can interpret that the clusters are </w:t>
      </w:r>
      <w:r w:rsidR="00E36119">
        <w:t>fair</w:t>
      </w:r>
      <w:r>
        <w:t xml:space="preserve"> and separated.</w:t>
      </w:r>
    </w:p>
    <w:p w14:paraId="32608317" w14:textId="26893CC3" w:rsidR="6035CCD4" w:rsidRPr="00E156B4" w:rsidRDefault="6035CCD4" w:rsidP="6035CCD4"/>
    <w:p w14:paraId="1077D140" w14:textId="515BEDEB" w:rsidR="000A0DBE" w:rsidRPr="00E156B4" w:rsidRDefault="691C1CF4" w:rsidP="556649BB">
      <w:pPr>
        <w:pStyle w:val="heading20"/>
        <w:numPr>
          <w:ilvl w:val="1"/>
          <w:numId w:val="0"/>
        </w:numPr>
      </w:pPr>
      <w:r>
        <w:t xml:space="preserve">1.3 </w:t>
      </w:r>
      <w:r w:rsidR="2B46BEBA">
        <w:t>Affinity and Agglomerative Clustering</w:t>
      </w:r>
    </w:p>
    <w:p w14:paraId="49AD46ED" w14:textId="77777777" w:rsidR="003B4522" w:rsidRDefault="003B4522" w:rsidP="003B4522"/>
    <w:p w14:paraId="285912B9" w14:textId="45E82342" w:rsidR="003B4522" w:rsidRDefault="0AA265EA" w:rsidP="556649BB">
      <w:pPr>
        <w:pStyle w:val="Heading3"/>
        <w:numPr>
          <w:ilvl w:val="2"/>
          <w:numId w:val="0"/>
        </w:numPr>
      </w:pPr>
      <w:r>
        <w:t xml:space="preserve">1.3.1 </w:t>
      </w:r>
      <w:r w:rsidR="003B4522">
        <w:t>Clustering Technique</w:t>
      </w:r>
      <w:r w:rsidR="000C3AA5">
        <w:t xml:space="preserve">: We are using a combination of affinity and agglomerative clustering since affinity clustering outputs more than 500 clusters we are using agglomerative clustering </w:t>
      </w:r>
      <w:r w:rsidR="007F2948">
        <w:t xml:space="preserve">on top of the cluster centroids to reduce the number of clusters to </w:t>
      </w:r>
      <w:r w:rsidR="00E34530">
        <w:t>3</w:t>
      </w:r>
    </w:p>
    <w:p w14:paraId="7F091059" w14:textId="45E82342" w:rsidR="003B4522" w:rsidRDefault="003B4522" w:rsidP="003B4522"/>
    <w:p w14:paraId="3C6409DE" w14:textId="426DB31F" w:rsidR="003B4522" w:rsidRPr="003B4522" w:rsidRDefault="2780A1C2" w:rsidP="556649BB">
      <w:pPr>
        <w:pStyle w:val="Heading3"/>
        <w:numPr>
          <w:ilvl w:val="2"/>
          <w:numId w:val="0"/>
        </w:numPr>
      </w:pPr>
      <w:r>
        <w:t xml:space="preserve">1.3.2 </w:t>
      </w:r>
      <w:r w:rsidR="003B4522">
        <w:t>Cluster Visualization</w:t>
      </w:r>
    </w:p>
    <w:p w14:paraId="4F6BD372" w14:textId="42C91ABD" w:rsidR="11168C55" w:rsidRPr="00E156B4" w:rsidRDefault="11168C55" w:rsidP="11168C55"/>
    <w:p w14:paraId="03531E25" w14:textId="437C4F97" w:rsidR="11168C55" w:rsidRDefault="11168C55" w:rsidP="11168C55"/>
    <w:p w14:paraId="32F86D16" w14:textId="004DCB49" w:rsidR="00B37F17" w:rsidRDefault="00B37F17" w:rsidP="00B37F17"/>
    <w:p w14:paraId="5FE29915" w14:textId="2AC37F63" w:rsidR="00930C61" w:rsidRDefault="002351FB" w:rsidP="00B37F17">
      <w:r w:rsidRPr="002351FB">
        <w:rPr>
          <w:noProof/>
        </w:rPr>
        <w:drawing>
          <wp:inline distT="0" distB="0" distL="0" distR="0" wp14:anchorId="4B819A27" wp14:editId="6D8A61DD">
            <wp:extent cx="4396740" cy="3371850"/>
            <wp:effectExtent l="76200" t="76200" r="137160" b="133350"/>
            <wp:docPr id="505012545" name="Picture 5050125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2545" name="Picture 505012545" descr="Text&#10;&#10;Description automatically generated"/>
                    <pic:cNvPicPr/>
                  </pic:nvPicPr>
                  <pic:blipFill>
                    <a:blip r:embed="rId81"/>
                    <a:stretch>
                      <a:fillRect/>
                    </a:stretch>
                  </pic:blipFill>
                  <pic:spPr>
                    <a:xfrm>
                      <a:off x="0" y="0"/>
                      <a:ext cx="439674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38F293" w14:textId="77C2871F" w:rsidR="00425985" w:rsidRPr="00E156B4" w:rsidRDefault="00425985" w:rsidP="00425985">
      <w:pPr>
        <w:jc w:val="center"/>
      </w:pPr>
      <w:r>
        <w:t>Figure: The above codes are used to visualize the 3 clusters formed.</w:t>
      </w:r>
      <w:r w:rsidRPr="00761AC9">
        <w:t xml:space="preserve"> </w:t>
      </w:r>
      <w:r>
        <w:t xml:space="preserve">We are using principal component analysis to convert the data to 2 dimensional so that we can visualize the clusters. We have </w:t>
      </w:r>
      <w:r w:rsidR="00480178">
        <w:t>used affinity clustering along with agglomerative clustering.</w:t>
      </w:r>
    </w:p>
    <w:p w14:paraId="12020EA0" w14:textId="77777777" w:rsidR="00425985" w:rsidRDefault="00425985" w:rsidP="00425985">
      <w:pPr>
        <w:jc w:val="center"/>
      </w:pPr>
    </w:p>
    <w:p w14:paraId="02011B86" w14:textId="2412F480" w:rsidR="00A2267A" w:rsidRDefault="00F278C7" w:rsidP="00B37F17">
      <w:r w:rsidRPr="00F278C7">
        <w:rPr>
          <w:noProof/>
        </w:rPr>
        <w:drawing>
          <wp:inline distT="0" distB="0" distL="0" distR="0" wp14:anchorId="22B77C1A" wp14:editId="00A65C06">
            <wp:extent cx="4396740" cy="2953385"/>
            <wp:effectExtent l="76200" t="76200" r="137160" b="132715"/>
            <wp:docPr id="505012546" name="Picture 5050125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2546" name="Picture 505012546" descr="Chart, scatter chart&#10;&#10;Description automatically generated"/>
                    <pic:cNvPicPr/>
                  </pic:nvPicPr>
                  <pic:blipFill>
                    <a:blip r:embed="rId82"/>
                    <a:stretch>
                      <a:fillRect/>
                    </a:stretch>
                  </pic:blipFill>
                  <pic:spPr>
                    <a:xfrm>
                      <a:off x="0" y="0"/>
                      <a:ext cx="4396740" cy="2953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937AD" w14:textId="5AD1CE8E" w:rsidR="00480178" w:rsidRPr="00E156B4" w:rsidRDefault="00480178" w:rsidP="00480178">
      <w:pPr>
        <w:jc w:val="center"/>
      </w:pPr>
      <w:r>
        <w:t xml:space="preserve">Figure: Representation of </w:t>
      </w:r>
      <w:r w:rsidR="00E712C5">
        <w:t>3</w:t>
      </w:r>
      <w:r>
        <w:t xml:space="preserve"> clusters through affinity and agglomerative clustering</w:t>
      </w:r>
    </w:p>
    <w:p w14:paraId="1C9E6042" w14:textId="77B79BB2" w:rsidR="003B4522" w:rsidRDefault="36E70D5F" w:rsidP="556649BB">
      <w:pPr>
        <w:pStyle w:val="Heading3"/>
        <w:numPr>
          <w:ilvl w:val="2"/>
          <w:numId w:val="0"/>
        </w:numPr>
      </w:pPr>
      <w:r>
        <w:t xml:space="preserve">1.1.2 </w:t>
      </w:r>
      <w:r w:rsidR="003B4522">
        <w:t>Silhouette Score</w:t>
      </w:r>
    </w:p>
    <w:p w14:paraId="32286CD0" w14:textId="77777777" w:rsidR="0027446D" w:rsidRPr="0027446D" w:rsidRDefault="0027446D" w:rsidP="0027446D"/>
    <w:p w14:paraId="48F595B8" w14:textId="1F8B434F" w:rsidR="0027446D" w:rsidRDefault="0027446D" w:rsidP="0027446D">
      <w:r w:rsidRPr="0027446D">
        <w:rPr>
          <w:noProof/>
        </w:rPr>
        <w:drawing>
          <wp:inline distT="0" distB="0" distL="0" distR="0" wp14:anchorId="3CA1F927" wp14:editId="6460D678">
            <wp:extent cx="4396740" cy="634365"/>
            <wp:effectExtent l="76200" t="76200" r="137160" b="127635"/>
            <wp:docPr id="505012547" name="Picture 5050125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12547" name="Picture 505012547" descr="Graphical user interface, text, application&#10;&#10;Description automatically generated"/>
                    <pic:cNvPicPr/>
                  </pic:nvPicPr>
                  <pic:blipFill>
                    <a:blip r:embed="rId83"/>
                    <a:stretch>
                      <a:fillRect/>
                    </a:stretch>
                  </pic:blipFill>
                  <pic:spPr>
                    <a:xfrm>
                      <a:off x="0" y="0"/>
                      <a:ext cx="4396740" cy="634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583977" w14:textId="7DCC742D" w:rsidR="009746D8" w:rsidRPr="00691002" w:rsidRDefault="009746D8" w:rsidP="009746D8">
      <w:pPr>
        <w:jc w:val="center"/>
      </w:pPr>
      <w:r>
        <w:t>Figure: Representation of silhouette score. 0.</w:t>
      </w:r>
      <w:r w:rsidR="00D11593">
        <w:t>43</w:t>
      </w:r>
      <w:r>
        <w:t xml:space="preserve"> is the silhouette score through which we can interpret that the clusters are well dense and separated.</w:t>
      </w:r>
    </w:p>
    <w:p w14:paraId="2B055EC4" w14:textId="2BA1601A" w:rsidR="009746D8" w:rsidRPr="0027446D" w:rsidRDefault="009746D8" w:rsidP="0027446D"/>
    <w:p w14:paraId="257B4197" w14:textId="4C97C68E" w:rsidR="00B37F17" w:rsidRPr="00E156B4" w:rsidRDefault="24231215" w:rsidP="00B37F17">
      <w:r w:rsidRPr="034F975A">
        <w:t xml:space="preserve"> </w:t>
      </w:r>
    </w:p>
    <w:p w14:paraId="11A61E5B" w14:textId="7DC963EC" w:rsidR="00B37F17" w:rsidRPr="00E156B4" w:rsidRDefault="475B7BF7" w:rsidP="00B37F17">
      <w:pPr>
        <w:pStyle w:val="heading10"/>
        <w:rPr>
          <w:szCs w:val="24"/>
        </w:rPr>
      </w:pPr>
      <w:r w:rsidRPr="034F975A">
        <w:rPr>
          <w:szCs w:val="24"/>
        </w:rPr>
        <w:t>Predictive Modeling</w:t>
      </w:r>
    </w:p>
    <w:p w14:paraId="504A63F5" w14:textId="58B967B0" w:rsidR="004727AB" w:rsidRPr="004727AB" w:rsidRDefault="004727AB" w:rsidP="004727AB">
      <w:r>
        <w:t xml:space="preserve">In our project we have </w:t>
      </w:r>
      <w:r w:rsidR="001E5963">
        <w:t>two target variables</w:t>
      </w:r>
      <w:r w:rsidR="0082207F">
        <w:t xml:space="preserve"> which we are trying to predict and evaluate</w:t>
      </w:r>
      <w:r w:rsidR="00891C54">
        <w:t>,</w:t>
      </w:r>
    </w:p>
    <w:p w14:paraId="3FD32F0F" w14:textId="1B3E78F9" w:rsidR="00891C54" w:rsidRDefault="00891C54" w:rsidP="001D0A2F">
      <w:pPr>
        <w:pStyle w:val="ListParagraph"/>
        <w:numPr>
          <w:ilvl w:val="0"/>
          <w:numId w:val="19"/>
        </w:numPr>
      </w:pPr>
      <w:r>
        <w:t>Hospital Utilization</w:t>
      </w:r>
      <w:r w:rsidR="001D0A2F">
        <w:t xml:space="preserve"> (HUQ051)</w:t>
      </w:r>
    </w:p>
    <w:p w14:paraId="49814C6F" w14:textId="4CB95C86" w:rsidR="00891C54" w:rsidRPr="004727AB" w:rsidRDefault="009D4904" w:rsidP="001D0A2F">
      <w:pPr>
        <w:pStyle w:val="ListParagraph"/>
        <w:numPr>
          <w:ilvl w:val="0"/>
          <w:numId w:val="19"/>
        </w:numPr>
      </w:pPr>
      <w:r>
        <w:t>Health Insurance Coverage</w:t>
      </w:r>
      <w:r w:rsidR="001D0A2F">
        <w:t xml:space="preserve"> (HIQ011)</w:t>
      </w:r>
    </w:p>
    <w:p w14:paraId="41AFA014" w14:textId="77777777" w:rsidR="00C31D60" w:rsidRPr="00E156B4" w:rsidRDefault="49D5C3DB" w:rsidP="00C31D60">
      <w:pPr>
        <w:pStyle w:val="heading20"/>
      </w:pPr>
      <w:r w:rsidRPr="034F975A">
        <w:t>Methodology</w:t>
      </w:r>
    </w:p>
    <w:p w14:paraId="75FDFAFD" w14:textId="5EDA089C" w:rsidR="00A812BC" w:rsidRDefault="00A812BC" w:rsidP="00A812BC">
      <w:pPr>
        <w:ind w:firstLine="0"/>
      </w:pPr>
      <w:r>
        <w:t>We followed a common methodology to predict each of the target variables</w:t>
      </w:r>
      <w:r w:rsidR="00B85D27">
        <w:t>. We perform the following in sequence</w:t>
      </w:r>
    </w:p>
    <w:p w14:paraId="49FE37D3" w14:textId="77777777" w:rsidR="00A812BC" w:rsidRPr="00A812BC" w:rsidRDefault="00A812BC" w:rsidP="00A812BC">
      <w:pPr>
        <w:ind w:firstLine="0"/>
      </w:pPr>
    </w:p>
    <w:p w14:paraId="404B9404" w14:textId="7F596E33" w:rsidR="0BDC1C4F" w:rsidRPr="00E156B4" w:rsidRDefault="0BDC1C4F" w:rsidP="00646469">
      <w:pPr>
        <w:pStyle w:val="ListParagraph"/>
        <w:numPr>
          <w:ilvl w:val="0"/>
          <w:numId w:val="22"/>
        </w:numPr>
      </w:pPr>
      <w:r w:rsidRPr="034F975A">
        <w:t>One-Hot Encoding</w:t>
      </w:r>
    </w:p>
    <w:p w14:paraId="3EB0F4C7" w14:textId="77777777" w:rsidR="00047AD0" w:rsidRDefault="00047AD0" w:rsidP="00047AD0">
      <w:pPr>
        <w:pStyle w:val="ListParagraph"/>
        <w:ind w:firstLine="0"/>
      </w:pPr>
    </w:p>
    <w:p w14:paraId="4D9D63CC" w14:textId="642E00E6" w:rsidR="00047AD0" w:rsidRDefault="00047AD0" w:rsidP="00047AD0">
      <w:pPr>
        <w:ind w:firstLine="708"/>
      </w:pPr>
      <w:r>
        <w:t xml:space="preserve">Convert categorical variables to a form </w:t>
      </w:r>
      <w:r w:rsidR="00321F54">
        <w:t>that can be utilized by the machine learning algorithm</w:t>
      </w:r>
    </w:p>
    <w:p w14:paraId="71D8771E" w14:textId="77777777" w:rsidR="002C0692" w:rsidRDefault="002C0692" w:rsidP="00047AD0">
      <w:pPr>
        <w:ind w:firstLine="708"/>
      </w:pPr>
    </w:p>
    <w:p w14:paraId="045E5179" w14:textId="4B33B25B" w:rsidR="002C0692" w:rsidRDefault="002C0692" w:rsidP="00047AD0">
      <w:pPr>
        <w:ind w:firstLine="708"/>
      </w:pPr>
      <w:r>
        <w:rPr>
          <w:noProof/>
        </w:rPr>
        <w:drawing>
          <wp:inline distT="0" distB="0" distL="0" distR="0" wp14:anchorId="194E294C" wp14:editId="6529A275">
            <wp:extent cx="4396740" cy="311150"/>
            <wp:effectExtent l="76200" t="76200" r="137160"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96740" cy="31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B8B06" w14:textId="77777777" w:rsidR="002C0692" w:rsidRDefault="002C0692" w:rsidP="00047AD0">
      <w:pPr>
        <w:ind w:firstLine="708"/>
      </w:pPr>
    </w:p>
    <w:p w14:paraId="1819F9C1" w14:textId="77777777" w:rsidR="00047AD0" w:rsidRPr="00E156B4" w:rsidRDefault="00047AD0" w:rsidP="00047AD0"/>
    <w:p w14:paraId="236000FC" w14:textId="4639DC6A" w:rsidR="0BDC1C4F" w:rsidRPr="00E156B4" w:rsidRDefault="0BDC1C4F" w:rsidP="00646469">
      <w:pPr>
        <w:pStyle w:val="ListParagraph"/>
        <w:numPr>
          <w:ilvl w:val="0"/>
          <w:numId w:val="22"/>
        </w:numPr>
      </w:pPr>
      <w:r w:rsidRPr="034F975A">
        <w:t>Train Test Split</w:t>
      </w:r>
    </w:p>
    <w:p w14:paraId="1FEBFBCE" w14:textId="77777777" w:rsidR="00321F54" w:rsidRDefault="00321F54" w:rsidP="00321F54"/>
    <w:p w14:paraId="34BD0F86" w14:textId="4EE86418" w:rsidR="00321F54" w:rsidRPr="00E156B4" w:rsidRDefault="00321F54" w:rsidP="00321F54">
      <w:pPr>
        <w:ind w:left="481"/>
      </w:pPr>
      <w:r>
        <w:t>Split the complete data into training data and testing data</w:t>
      </w:r>
      <w:r w:rsidR="00D26867">
        <w:t>. We use training data to train the model and test data to evaluate the model</w:t>
      </w:r>
    </w:p>
    <w:p w14:paraId="1675C015" w14:textId="77777777" w:rsidR="00FE3889" w:rsidRDefault="00FE3889" w:rsidP="00321F54">
      <w:pPr>
        <w:ind w:left="481"/>
      </w:pPr>
    </w:p>
    <w:p w14:paraId="1D251C7F" w14:textId="5E9DD2F4" w:rsidR="00FE3889" w:rsidRDefault="00FE3889" w:rsidP="00321F54">
      <w:pPr>
        <w:ind w:left="481"/>
      </w:pPr>
      <w:r>
        <w:rPr>
          <w:noProof/>
        </w:rPr>
        <w:drawing>
          <wp:inline distT="0" distB="0" distL="0" distR="0" wp14:anchorId="67B2C530" wp14:editId="15F99688">
            <wp:extent cx="4396740" cy="367665"/>
            <wp:effectExtent l="76200" t="76200" r="137160" b="127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96740" cy="36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15DA32" w14:textId="77777777" w:rsidR="00EC4766" w:rsidRPr="00E156B4" w:rsidRDefault="00EC4766" w:rsidP="00321F54">
      <w:pPr>
        <w:ind w:left="481"/>
      </w:pPr>
    </w:p>
    <w:p w14:paraId="665D612D" w14:textId="27B06F4B" w:rsidR="0BDC1C4F" w:rsidRPr="00E156B4" w:rsidRDefault="00B85D27" w:rsidP="00646469">
      <w:pPr>
        <w:pStyle w:val="ListParagraph"/>
        <w:numPr>
          <w:ilvl w:val="0"/>
          <w:numId w:val="22"/>
        </w:numPr>
      </w:pPr>
      <w:r>
        <w:t>SMOTE</w:t>
      </w:r>
    </w:p>
    <w:p w14:paraId="0263985C" w14:textId="77777777" w:rsidR="00D26867" w:rsidRDefault="00D26867" w:rsidP="00D26867"/>
    <w:p w14:paraId="545F116B" w14:textId="06B3E770" w:rsidR="00D26867" w:rsidRPr="00E156B4" w:rsidRDefault="00D26867" w:rsidP="00D26867">
      <w:pPr>
        <w:ind w:left="481"/>
      </w:pPr>
      <w:r>
        <w:t xml:space="preserve">SMOTE </w:t>
      </w:r>
      <w:r w:rsidR="004E4122">
        <w:t xml:space="preserve">stands for Synthetic </w:t>
      </w:r>
      <w:r w:rsidR="00EC4766">
        <w:t xml:space="preserve">Minority Oversampling Technique. Since our target variables </w:t>
      </w:r>
      <w:r w:rsidR="00A1378A">
        <w:t>is</w:t>
      </w:r>
      <w:r w:rsidR="00EC4766">
        <w:t xml:space="preserve"> imbalanced </w:t>
      </w:r>
      <w:r w:rsidR="00DC1F03">
        <w:t xml:space="preserve">SMOTE technique allows us to oversample the minority class and </w:t>
      </w:r>
      <w:r w:rsidR="00C26318">
        <w:t>under sample</w:t>
      </w:r>
      <w:r w:rsidR="00DC1F03">
        <w:t xml:space="preserve"> the majority class</w:t>
      </w:r>
      <w:r w:rsidR="00C26318">
        <w:t>. We use the imblearn package.</w:t>
      </w:r>
    </w:p>
    <w:p w14:paraId="43C5BEE0" w14:textId="77777777" w:rsidR="00C26318" w:rsidRDefault="00C26318" w:rsidP="00D26867">
      <w:pPr>
        <w:ind w:left="481"/>
      </w:pPr>
    </w:p>
    <w:p w14:paraId="570DFD9D" w14:textId="53EA3228" w:rsidR="00C26318" w:rsidRDefault="003179CF" w:rsidP="00D26867">
      <w:pPr>
        <w:ind w:left="481"/>
      </w:pPr>
      <w:r>
        <w:rPr>
          <w:noProof/>
        </w:rPr>
        <w:drawing>
          <wp:inline distT="0" distB="0" distL="0" distR="0" wp14:anchorId="5A930D3C" wp14:editId="328CD3F2">
            <wp:extent cx="4396740" cy="350520"/>
            <wp:effectExtent l="76200" t="76200" r="137160" b="1257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96740" cy="350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9A9A56" w14:textId="77777777" w:rsidR="00C26318" w:rsidRDefault="00C26318" w:rsidP="00D26867">
      <w:pPr>
        <w:ind w:left="481"/>
      </w:pPr>
    </w:p>
    <w:p w14:paraId="5301E278" w14:textId="77777777" w:rsidR="00C26318" w:rsidRPr="00E156B4" w:rsidRDefault="00C26318" w:rsidP="00D26867">
      <w:pPr>
        <w:ind w:left="481"/>
      </w:pPr>
    </w:p>
    <w:p w14:paraId="6DEBC31B" w14:textId="2E1C7646" w:rsidR="0BDC1C4F" w:rsidRPr="00E156B4" w:rsidRDefault="0BDC1C4F" w:rsidP="00646469">
      <w:pPr>
        <w:pStyle w:val="ListParagraph"/>
        <w:numPr>
          <w:ilvl w:val="0"/>
          <w:numId w:val="22"/>
        </w:numPr>
      </w:pPr>
      <w:r w:rsidRPr="034F975A">
        <w:t>Grid Search-Hyper parameter tuning</w:t>
      </w:r>
    </w:p>
    <w:p w14:paraId="4418F164" w14:textId="77777777" w:rsidR="002101C9" w:rsidRDefault="002101C9" w:rsidP="002101C9"/>
    <w:p w14:paraId="26FD3786" w14:textId="70ABAF67" w:rsidR="002101C9" w:rsidRPr="00E156B4" w:rsidRDefault="002101C9" w:rsidP="002101C9">
      <w:pPr>
        <w:ind w:left="481"/>
      </w:pPr>
      <w:r>
        <w:t>To find the best hyperparameters for each of the model use Grid Search</w:t>
      </w:r>
      <w:r w:rsidR="009A6965">
        <w:t>. This enables us to run multiple combinations of hyperparameters efficiently. We also perform cross validation during the Grid Search</w:t>
      </w:r>
    </w:p>
    <w:p w14:paraId="714F0968" w14:textId="4C3CB929" w:rsidR="00EB6C9D" w:rsidRDefault="00EB6C9D" w:rsidP="00EB6C9D">
      <w:pPr>
        <w:ind w:left="481"/>
      </w:pPr>
      <w:r>
        <w:rPr>
          <w:noProof/>
        </w:rPr>
        <w:drawing>
          <wp:inline distT="0" distB="0" distL="0" distR="0" wp14:anchorId="50983CB9" wp14:editId="5690582D">
            <wp:extent cx="4396740" cy="360680"/>
            <wp:effectExtent l="76200" t="76200" r="137160" b="134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96740" cy="3606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DA072" w14:textId="77777777" w:rsidR="003179CF" w:rsidRDefault="003179CF" w:rsidP="003179CF">
      <w:pPr>
        <w:ind w:left="481"/>
      </w:pPr>
    </w:p>
    <w:p w14:paraId="60320EB3" w14:textId="77777777" w:rsidR="009A6965" w:rsidRPr="00E156B4" w:rsidRDefault="009A6965" w:rsidP="002101C9">
      <w:pPr>
        <w:ind w:left="481"/>
      </w:pPr>
    </w:p>
    <w:p w14:paraId="0AEB929B" w14:textId="76D02FF4" w:rsidR="0BDC1C4F" w:rsidRPr="00E156B4" w:rsidRDefault="0BDC1C4F" w:rsidP="00646469">
      <w:pPr>
        <w:pStyle w:val="ListParagraph"/>
        <w:numPr>
          <w:ilvl w:val="0"/>
          <w:numId w:val="22"/>
        </w:numPr>
      </w:pPr>
      <w:r w:rsidRPr="034F975A">
        <w:t>Confusion matrix, Precision, recall, F-1 score, R</w:t>
      </w:r>
      <w:r w:rsidR="31BFD97F" w:rsidRPr="034F975A">
        <w:t>OC</w:t>
      </w:r>
      <w:r w:rsidRPr="034F975A">
        <w:t>-A</w:t>
      </w:r>
      <w:r w:rsidR="2CEB9A95" w:rsidRPr="034F975A">
        <w:t>UC</w:t>
      </w:r>
      <w:r w:rsidRPr="034F975A">
        <w:t xml:space="preserve"> curve</w:t>
      </w:r>
    </w:p>
    <w:p w14:paraId="4C63320F" w14:textId="77777777" w:rsidR="009A6965" w:rsidRDefault="009A6965" w:rsidP="009A6965"/>
    <w:p w14:paraId="086BBCE1" w14:textId="257AE0CE" w:rsidR="009A6965" w:rsidRDefault="009A6965" w:rsidP="009A6965">
      <w:pPr>
        <w:ind w:left="481"/>
      </w:pPr>
      <w:r>
        <w:t>To evaluate the machine learning model output we check the respective model metrics</w:t>
      </w:r>
      <w:r w:rsidR="00441887">
        <w:t xml:space="preserve"> such as precision, recall, f-1 score</w:t>
      </w:r>
    </w:p>
    <w:p w14:paraId="2766E230" w14:textId="257AE0CE" w:rsidR="00C2718A" w:rsidRDefault="00C2718A" w:rsidP="009A6965">
      <w:pPr>
        <w:ind w:left="481"/>
      </w:pPr>
    </w:p>
    <w:p w14:paraId="6CA8D1B7" w14:textId="6ED5A965" w:rsidR="00C2718A" w:rsidRDefault="00C2718A" w:rsidP="009A6965">
      <w:pPr>
        <w:ind w:left="481"/>
      </w:pPr>
      <w:r>
        <w:rPr>
          <w:noProof/>
        </w:rPr>
        <w:drawing>
          <wp:inline distT="0" distB="0" distL="0" distR="0" wp14:anchorId="48484863" wp14:editId="779B3AA7">
            <wp:extent cx="4396740" cy="1489075"/>
            <wp:effectExtent l="76200" t="76200" r="137160" b="130175"/>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96740" cy="148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5777D" w14:textId="6ED5A965" w:rsidR="00B966C2" w:rsidRDefault="00B966C2" w:rsidP="009A6965">
      <w:pPr>
        <w:ind w:left="481"/>
      </w:pPr>
    </w:p>
    <w:p w14:paraId="6D6E022D" w14:textId="6ED5A965" w:rsidR="00B966C2" w:rsidRDefault="00B966C2" w:rsidP="009A6965">
      <w:pPr>
        <w:ind w:left="481"/>
      </w:pPr>
      <w:r>
        <w:rPr>
          <w:noProof/>
        </w:rPr>
        <w:drawing>
          <wp:inline distT="0" distB="0" distL="0" distR="0" wp14:anchorId="657DE44B" wp14:editId="10AD82C8">
            <wp:extent cx="4396740" cy="950595"/>
            <wp:effectExtent l="76200" t="76200" r="137160" b="135255"/>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96740" cy="950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4DA35" w14:textId="6ED5A965" w:rsidR="0019722D" w:rsidRDefault="0019722D" w:rsidP="009A6965">
      <w:pPr>
        <w:ind w:left="481"/>
      </w:pPr>
    </w:p>
    <w:p w14:paraId="1EF910F4" w14:textId="6ED5A965" w:rsidR="00C2718A" w:rsidRDefault="0019722D" w:rsidP="009A6965">
      <w:pPr>
        <w:ind w:left="481"/>
      </w:pPr>
      <w:r>
        <w:rPr>
          <w:noProof/>
        </w:rPr>
        <w:drawing>
          <wp:inline distT="0" distB="0" distL="0" distR="0" wp14:anchorId="30103CF5" wp14:editId="58DE3824">
            <wp:extent cx="4396740" cy="1558290"/>
            <wp:effectExtent l="76200" t="76200" r="137160" b="137160"/>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96740" cy="1558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2E2528" w14:textId="257AE0CE" w:rsidR="00C2718A" w:rsidRDefault="00C2718A" w:rsidP="0019722D">
      <w:pPr>
        <w:ind w:firstLine="0"/>
      </w:pPr>
    </w:p>
    <w:p w14:paraId="4A856B96" w14:textId="77777777" w:rsidR="009A6965" w:rsidRPr="00E156B4" w:rsidRDefault="009A6965" w:rsidP="009A6965"/>
    <w:p w14:paraId="54D31BFE" w14:textId="77777777" w:rsidR="00BC267A" w:rsidRDefault="00BC267A" w:rsidP="009A6965"/>
    <w:p w14:paraId="266B4EA8" w14:textId="77777777" w:rsidR="00BC267A" w:rsidRDefault="00BC267A" w:rsidP="009A6965"/>
    <w:p w14:paraId="2D579B1F" w14:textId="77777777" w:rsidR="00BC267A" w:rsidRDefault="00BC267A" w:rsidP="009A6965"/>
    <w:p w14:paraId="74D114E0" w14:textId="77777777" w:rsidR="00BC267A" w:rsidRDefault="00BC267A" w:rsidP="009A6965"/>
    <w:p w14:paraId="613EC604" w14:textId="77777777" w:rsidR="00BC267A" w:rsidRDefault="00BC267A" w:rsidP="009A6965"/>
    <w:p w14:paraId="5C5E9694" w14:textId="77777777" w:rsidR="00BC267A" w:rsidRPr="00E156B4" w:rsidRDefault="00BC267A" w:rsidP="009A6965"/>
    <w:p w14:paraId="1501D961" w14:textId="4AB52BC3" w:rsidR="0BDC1C4F" w:rsidRPr="00E156B4" w:rsidRDefault="0BDC1C4F" w:rsidP="00646469">
      <w:pPr>
        <w:pStyle w:val="ListParagraph"/>
        <w:numPr>
          <w:ilvl w:val="0"/>
          <w:numId w:val="22"/>
        </w:numPr>
      </w:pPr>
      <w:r w:rsidRPr="034F975A">
        <w:t>Threshold optimization</w:t>
      </w:r>
      <w:r w:rsidR="00B85D27">
        <w:t xml:space="preserve"> (Only for Health Insurance Coverage (HIQ011))</w:t>
      </w:r>
    </w:p>
    <w:p w14:paraId="78E49655" w14:textId="2139F45E" w:rsidR="00BC267A" w:rsidRDefault="00BC267A" w:rsidP="00BC267A">
      <w:pPr>
        <w:ind w:left="133"/>
      </w:pPr>
      <w:r w:rsidRPr="00BC267A">
        <w:rPr>
          <w:noProof/>
        </w:rPr>
        <w:drawing>
          <wp:inline distT="0" distB="0" distL="0" distR="0" wp14:anchorId="476086CD" wp14:editId="6677FFA2">
            <wp:extent cx="4396740" cy="783590"/>
            <wp:effectExtent l="76200" t="76200" r="137160" b="130810"/>
            <wp:docPr id="57" name="Picture 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medium confidence"/>
                    <pic:cNvPicPr/>
                  </pic:nvPicPr>
                  <pic:blipFill>
                    <a:blip r:embed="rId91"/>
                    <a:stretch>
                      <a:fillRect/>
                    </a:stretch>
                  </pic:blipFill>
                  <pic:spPr>
                    <a:xfrm>
                      <a:off x="0" y="0"/>
                      <a:ext cx="4396740" cy="78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B8641" w14:textId="77777777" w:rsidR="00B22A39" w:rsidRDefault="00B22A39" w:rsidP="00B22A39"/>
    <w:p w14:paraId="3EF536F1" w14:textId="6ED5A965" w:rsidR="00B22A39" w:rsidRPr="00E156B4" w:rsidRDefault="00B22A39" w:rsidP="00B22A39">
      <w:pPr>
        <w:ind w:left="481"/>
      </w:pPr>
      <w:r>
        <w:t xml:space="preserve">For Health Insurance Coverage </w:t>
      </w:r>
      <w:r w:rsidR="006716BC">
        <w:t xml:space="preserve">it is a binary </w:t>
      </w:r>
      <w:r w:rsidR="00F15D2C">
        <w:t>classification problem (Yes/No). We use a method called G-Means to identify the best threshold</w:t>
      </w:r>
      <w:r w:rsidR="009D38A3">
        <w:t xml:space="preserve"> </w:t>
      </w:r>
      <w:r w:rsidR="00D91888">
        <w:t xml:space="preserve">probability </w:t>
      </w:r>
      <w:r w:rsidR="009D38A3">
        <w:t>to classify</w:t>
      </w:r>
      <w:r w:rsidR="007E305F">
        <w:t xml:space="preserve"> </w:t>
      </w:r>
      <w:r w:rsidR="00D15674">
        <w:t>the binary classes</w:t>
      </w:r>
    </w:p>
    <w:p w14:paraId="15BC87EC" w14:textId="6ED5A965" w:rsidR="0019722D" w:rsidRPr="00E156B4" w:rsidRDefault="0019722D" w:rsidP="00B22A39">
      <w:pPr>
        <w:ind w:left="481"/>
      </w:pPr>
    </w:p>
    <w:p w14:paraId="1B60F27B" w14:textId="33EAFE37" w:rsidR="5666CBC5" w:rsidRPr="00E156B4" w:rsidRDefault="5666CBC5" w:rsidP="6035CCD4"/>
    <w:p w14:paraId="4BF41BAB" w14:textId="0FCC83DA" w:rsidR="5666CBC5" w:rsidRPr="00E156B4" w:rsidRDefault="5666CBC5" w:rsidP="6035CCD4"/>
    <w:p w14:paraId="4BC13650" w14:textId="0A664517" w:rsidR="002F39A9" w:rsidRPr="00E156B4" w:rsidRDefault="1EF1B13F" w:rsidP="002F39A9">
      <w:pPr>
        <w:pStyle w:val="heading20"/>
      </w:pPr>
      <w:r w:rsidRPr="034F975A">
        <w:t xml:space="preserve">Predicting </w:t>
      </w:r>
      <w:r w:rsidR="108CFF5C" w:rsidRPr="034F975A">
        <w:t>H</w:t>
      </w:r>
      <w:r w:rsidR="2C6EE87A" w:rsidRPr="034F975A">
        <w:t>ospital</w:t>
      </w:r>
      <w:r w:rsidRPr="034F975A">
        <w:t xml:space="preserve"> Utilization</w:t>
      </w:r>
      <w:r w:rsidR="35E31FFC" w:rsidRPr="034F975A">
        <w:t xml:space="preserve"> Frequency</w:t>
      </w:r>
    </w:p>
    <w:p w14:paraId="3A1FFD4C" w14:textId="67A0805A" w:rsidR="002F39A9" w:rsidRPr="00E156B4" w:rsidRDefault="002F39A9" w:rsidP="00646469">
      <w:pPr>
        <w:pStyle w:val="heading20"/>
        <w:numPr>
          <w:ilvl w:val="2"/>
          <w:numId w:val="4"/>
        </w:numPr>
        <w:rPr>
          <w:ins w:id="17" w:author="Nadella, Navachandu" w:date="2022-12-13T23:27:00Z"/>
          <w:b w:val="0"/>
        </w:rPr>
      </w:pPr>
      <w:r w:rsidRPr="034F975A">
        <w:rPr>
          <w:b w:val="0"/>
        </w:rPr>
        <w:t>Logistic Regression</w:t>
      </w:r>
      <w:r w:rsidR="00A45F1F" w:rsidRPr="034F975A">
        <w:rPr>
          <w:b w:val="0"/>
        </w:rPr>
        <w:t xml:space="preserve"> Model</w:t>
      </w:r>
      <w:r w:rsidRPr="034F975A">
        <w:rPr>
          <w:b w:val="0"/>
        </w:rPr>
        <w:t xml:space="preserve"> Clas</w:t>
      </w:r>
      <w:r w:rsidR="00B92108" w:rsidRPr="034F975A">
        <w:rPr>
          <w:b w:val="0"/>
        </w:rPr>
        <w:t>sifi</w:t>
      </w:r>
      <w:r w:rsidR="00461623" w:rsidRPr="034F975A">
        <w:rPr>
          <w:b w:val="0"/>
        </w:rPr>
        <w:t>cation</w:t>
      </w:r>
    </w:p>
    <w:p w14:paraId="6095E214" w14:textId="50C1A09F" w:rsidR="4E06EC2A" w:rsidRPr="00E156B4" w:rsidRDefault="705C8E96" w:rsidP="4E06EC2A">
      <w:r>
        <w:rPr>
          <w:noProof/>
        </w:rPr>
        <w:drawing>
          <wp:inline distT="0" distB="0" distL="0" distR="0" wp14:anchorId="5C73F40F" wp14:editId="7E8323EF">
            <wp:extent cx="4812080" cy="937846"/>
            <wp:effectExtent l="76200" t="76200" r="121920" b="129540"/>
            <wp:docPr id="440023067" name="Picture 44002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02306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12080" cy="937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D078C0" w14:textId="57E59EC3" w:rsidR="4E06EC2A" w:rsidRPr="00E156B4" w:rsidRDefault="4E06EC2A" w:rsidP="4E06EC2A"/>
    <w:p w14:paraId="451A1B4A" w14:textId="41BA77D8" w:rsidR="4E06EC2A" w:rsidRPr="00E156B4" w:rsidRDefault="2ECC3CC6" w:rsidP="4E06EC2A">
      <w:r>
        <w:rPr>
          <w:noProof/>
        </w:rPr>
        <w:drawing>
          <wp:inline distT="0" distB="0" distL="0" distR="0" wp14:anchorId="3DB07D4C" wp14:editId="7D57DD13">
            <wp:extent cx="2943225" cy="2647950"/>
            <wp:effectExtent l="76200" t="76200" r="142875" b="133350"/>
            <wp:docPr id="988049678" name="Picture 98804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049678"/>
                    <pic:cNvPicPr/>
                  </pic:nvPicPr>
                  <pic:blipFill>
                    <a:blip r:embed="rId9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3BB761" w14:textId="50C1A09F" w:rsidR="7BD2600A" w:rsidRPr="00E156B4" w:rsidRDefault="705C8E96" w:rsidP="7BD2600A">
      <w:r>
        <w:rPr>
          <w:noProof/>
        </w:rPr>
        <w:drawing>
          <wp:inline distT="0" distB="0" distL="0" distR="0" wp14:anchorId="4DD0AF8B" wp14:editId="29D85DCE">
            <wp:extent cx="4572000" cy="885825"/>
            <wp:effectExtent l="76200" t="76200" r="133350" b="142875"/>
            <wp:docPr id="949401514" name="Picture 94940151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401514"/>
                    <pic:cNvPicPr/>
                  </pic:nvPicPr>
                  <pic:blipFill>
                    <a:blip r:embed="rId94">
                      <a:extLst>
                        <a:ext uri="{28A0092B-C50C-407E-A947-70E740481C1C}">
                          <a14:useLocalDpi xmlns:a14="http://schemas.microsoft.com/office/drawing/2010/main" val="0"/>
                        </a:ext>
                      </a:extLst>
                    </a:blip>
                    <a:stretch>
                      <a:fillRect/>
                    </a:stretch>
                  </pic:blipFill>
                  <pic:spPr>
                    <a:xfrm>
                      <a:off x="0" y="0"/>
                      <a:ext cx="4572000"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CD78AA" w14:textId="400A834E" w:rsidR="4E06EC2A" w:rsidRPr="00E156B4" w:rsidRDefault="4E06EC2A" w:rsidP="4E06EC2A"/>
    <w:p w14:paraId="7BC2D693" w14:textId="545BF339" w:rsidR="4E06EC2A" w:rsidRPr="00E156B4" w:rsidRDefault="4E06EC2A" w:rsidP="4E06EC2A"/>
    <w:p w14:paraId="2C036CC2" w14:textId="0F5D9280" w:rsidR="4E06EC2A" w:rsidRPr="00E156B4" w:rsidRDefault="705C8E96" w:rsidP="4E06EC2A">
      <w:r>
        <w:rPr>
          <w:noProof/>
        </w:rPr>
        <w:drawing>
          <wp:inline distT="0" distB="0" distL="0" distR="0" wp14:anchorId="6641B67C" wp14:editId="692C9417">
            <wp:extent cx="4391025" cy="447675"/>
            <wp:effectExtent l="76200" t="76200" r="142875" b="142875"/>
            <wp:docPr id="1095517252" name="Picture 10955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517252"/>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391025" cy="447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3EC85F" w14:textId="73E1252D" w:rsidR="4E06EC2A" w:rsidRPr="00E156B4" w:rsidRDefault="4E06EC2A" w:rsidP="4E06EC2A"/>
    <w:p w14:paraId="1C7DC605" w14:textId="3D7A3459" w:rsidR="4E06EC2A" w:rsidRPr="00E156B4" w:rsidRDefault="4E06EC2A" w:rsidP="4E06EC2A"/>
    <w:p w14:paraId="3D8522B0" w14:textId="545BF339" w:rsidR="4E06EC2A" w:rsidRPr="00E156B4" w:rsidRDefault="4E06EC2A" w:rsidP="4E06EC2A"/>
    <w:p w14:paraId="3A39CF0F" w14:textId="61FABD57" w:rsidR="4E06EC2A" w:rsidRPr="00E156B4" w:rsidRDefault="780C3E1C" w:rsidP="4E06EC2A">
      <w:r>
        <w:rPr>
          <w:noProof/>
        </w:rPr>
        <w:drawing>
          <wp:inline distT="0" distB="0" distL="0" distR="0" wp14:anchorId="465FC7A8" wp14:editId="4971EF27">
            <wp:extent cx="3752850" cy="2647950"/>
            <wp:effectExtent l="76200" t="76200" r="133350" b="133350"/>
            <wp:docPr id="1266474975" name="Picture 126647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474975"/>
                    <pic:cNvPicPr/>
                  </pic:nvPicPr>
                  <pic:blipFill>
                    <a:blip r:embed="rId9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BECE0" w14:textId="6B85B3AB" w:rsidR="4E06EC2A" w:rsidRPr="00E156B4" w:rsidRDefault="4E06EC2A" w:rsidP="4E06EC2A"/>
    <w:p w14:paraId="7718EB0E" w14:textId="545BF339" w:rsidR="4E06EC2A" w:rsidRPr="00E156B4" w:rsidRDefault="4E06EC2A" w:rsidP="4E06EC2A"/>
    <w:p w14:paraId="3342DA12" w14:textId="34CBF914" w:rsidR="4E06EC2A" w:rsidRPr="00E156B4" w:rsidRDefault="4E06EC2A" w:rsidP="75705DF0">
      <w:pPr>
        <w:ind w:firstLine="0"/>
        <w:rPr>
          <w:ins w:id="18" w:author="Nadella, Navachandu" w:date="2022-12-13T23:27:00Z"/>
        </w:rPr>
      </w:pPr>
    </w:p>
    <w:p w14:paraId="7244FE5C" w14:textId="4A2401D5" w:rsidR="4E06EC2A" w:rsidRPr="00E156B4" w:rsidRDefault="4E06EC2A" w:rsidP="4E06EC2A"/>
    <w:p w14:paraId="33B3FA46" w14:textId="6971A299" w:rsidR="780A841D" w:rsidRPr="00E156B4" w:rsidRDefault="780A841D" w:rsidP="6035CCD4"/>
    <w:p w14:paraId="6FCDCDBF" w14:textId="758D561F" w:rsidR="00B92108" w:rsidRPr="00E156B4" w:rsidRDefault="6D0EB8B0" w:rsidP="7850E5DB">
      <w:pPr>
        <w:pStyle w:val="Heading3"/>
        <w:numPr>
          <w:ilvl w:val="2"/>
          <w:numId w:val="0"/>
        </w:numPr>
      </w:pPr>
      <w:r>
        <w:t xml:space="preserve">8.2.2 </w:t>
      </w:r>
      <w:r w:rsidR="00B92108">
        <w:t>Random Forest Classifier</w:t>
      </w:r>
    </w:p>
    <w:p w14:paraId="2A0D9252" w14:textId="0AAAB648" w:rsidR="2250C559" w:rsidRPr="00E156B4" w:rsidRDefault="2250C559" w:rsidP="2250C559"/>
    <w:p w14:paraId="10B30219" w14:textId="759F7A25" w:rsidR="57864051" w:rsidRPr="00E156B4" w:rsidRDefault="57864051" w:rsidP="42030411">
      <w:r>
        <w:rPr>
          <w:noProof/>
        </w:rPr>
        <w:drawing>
          <wp:inline distT="0" distB="0" distL="0" distR="0" wp14:anchorId="11DA6661" wp14:editId="433CC33E">
            <wp:extent cx="4391025" cy="695325"/>
            <wp:effectExtent l="76200" t="76200" r="142875" b="142875"/>
            <wp:docPr id="27268141" name="Picture 2726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68141"/>
                    <pic:cNvPicPr/>
                  </pic:nvPicPr>
                  <pic:blipFill>
                    <a:blip r:embed="rId97">
                      <a:extLst>
                        <a:ext uri="{28A0092B-C50C-407E-A947-70E740481C1C}">
                          <a14:useLocalDpi xmlns:a14="http://schemas.microsoft.com/office/drawing/2010/main" val="0"/>
                        </a:ext>
                      </a:extLst>
                    </a:blip>
                    <a:stretch>
                      <a:fillRect/>
                    </a:stretch>
                  </pic:blipFill>
                  <pic:spPr>
                    <a:xfrm>
                      <a:off x="0" y="0"/>
                      <a:ext cx="43910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4FE970" w14:textId="5B67A25B" w:rsidR="2250C559" w:rsidRPr="00E156B4" w:rsidRDefault="2250C559" w:rsidP="2250C559"/>
    <w:p w14:paraId="56DB8102" w14:textId="759F7A25" w:rsidR="42030411" w:rsidRPr="00E156B4" w:rsidRDefault="46C5673D" w:rsidP="42030411">
      <w:r>
        <w:rPr>
          <w:noProof/>
        </w:rPr>
        <w:drawing>
          <wp:inline distT="0" distB="0" distL="0" distR="0" wp14:anchorId="726F5FAB" wp14:editId="235F4694">
            <wp:extent cx="2943225" cy="2647950"/>
            <wp:effectExtent l="76200" t="76200" r="142875" b="133350"/>
            <wp:docPr id="840505239" name="Picture 84050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505239"/>
                    <pic:cNvPicPr/>
                  </pic:nvPicPr>
                  <pic:blipFill>
                    <a:blip r:embed="rId9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22E36D" w14:textId="2C6D1C84" w:rsidR="2B506E70" w:rsidRPr="00E156B4" w:rsidRDefault="2B506E70" w:rsidP="2B506E70"/>
    <w:p w14:paraId="7508D2FE" w14:textId="2C6D1C84" w:rsidR="288484AA" w:rsidRPr="00E156B4" w:rsidRDefault="288484AA" w:rsidP="2B506E70">
      <w:r>
        <w:rPr>
          <w:noProof/>
        </w:rPr>
        <w:drawing>
          <wp:inline distT="0" distB="0" distL="0" distR="0" wp14:anchorId="4BF2427D" wp14:editId="4774D597">
            <wp:extent cx="4572000" cy="962025"/>
            <wp:effectExtent l="76200" t="76200" r="133350" b="142875"/>
            <wp:docPr id="1109366578" name="Picture 110936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366578"/>
                    <pic:cNvPicPr/>
                  </pic:nvPicPr>
                  <pic:blipFill>
                    <a:blip r:embed="rId99">
                      <a:extLst>
                        <a:ext uri="{28A0092B-C50C-407E-A947-70E740481C1C}">
                          <a14:useLocalDpi xmlns:a14="http://schemas.microsoft.com/office/drawing/2010/main" val="0"/>
                        </a:ext>
                      </a:extLst>
                    </a:blip>
                    <a:stretch>
                      <a:fillRect/>
                    </a:stretch>
                  </pic:blipFill>
                  <pic:spPr>
                    <a:xfrm>
                      <a:off x="0" y="0"/>
                      <a:ext cx="4572000" cy="96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AC5776" w14:textId="23429EF3" w:rsidR="2250C559" w:rsidRPr="00E156B4" w:rsidRDefault="288484AA" w:rsidP="2250C559">
      <w:r>
        <w:rPr>
          <w:noProof/>
        </w:rPr>
        <w:drawing>
          <wp:inline distT="0" distB="0" distL="0" distR="0" wp14:anchorId="0025F705" wp14:editId="5D7CF2FA">
            <wp:extent cx="4572000" cy="581025"/>
            <wp:effectExtent l="76200" t="76200" r="133350" b="142875"/>
            <wp:docPr id="864630991" name="Picture 86463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630991"/>
                    <pic:cNvPicPr/>
                  </pic:nvPicPr>
                  <pic:blipFill>
                    <a:blip r:embed="rId100">
                      <a:extLst>
                        <a:ext uri="{28A0092B-C50C-407E-A947-70E740481C1C}">
                          <a14:useLocalDpi xmlns:a14="http://schemas.microsoft.com/office/drawing/2010/main" val="0"/>
                        </a:ext>
                      </a:extLst>
                    </a:blip>
                    <a:stretch>
                      <a:fillRect/>
                    </a:stretch>
                  </pic:blipFill>
                  <pic:spPr>
                    <a:xfrm>
                      <a:off x="0" y="0"/>
                      <a:ext cx="4572000" cy="58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E7E51" w14:textId="5B67A25B" w:rsidR="2250C559" w:rsidRPr="00E156B4" w:rsidRDefault="2250C559" w:rsidP="2250C559"/>
    <w:p w14:paraId="378665A1" w14:textId="2B8D0729" w:rsidR="2250C559" w:rsidRPr="00E156B4" w:rsidRDefault="7815E36B" w:rsidP="2250C559">
      <w:r>
        <w:rPr>
          <w:noProof/>
        </w:rPr>
        <w:drawing>
          <wp:inline distT="0" distB="0" distL="0" distR="0" wp14:anchorId="59FFCB51" wp14:editId="1462858B">
            <wp:extent cx="3752850" cy="2647950"/>
            <wp:effectExtent l="76200" t="76200" r="133350" b="133350"/>
            <wp:docPr id="1383701674" name="Picture 138370167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701674"/>
                    <pic:cNvPicPr/>
                  </pic:nvPicPr>
                  <pic:blipFill>
                    <a:blip r:embed="rId10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423D9D" w14:textId="5B67A25B" w:rsidR="2250C559" w:rsidRPr="00E156B4" w:rsidRDefault="2250C559" w:rsidP="2250C559"/>
    <w:p w14:paraId="677146A9" w14:textId="5B67A25B" w:rsidR="2250C559" w:rsidRPr="00E156B4" w:rsidRDefault="2250C559" w:rsidP="2250C559"/>
    <w:p w14:paraId="01A62054" w14:textId="5B67A25B" w:rsidR="2250C559" w:rsidRPr="00E156B4" w:rsidRDefault="2250C559" w:rsidP="2250C559"/>
    <w:p w14:paraId="5BB1DF79" w14:textId="780B48C4" w:rsidR="701D11F4" w:rsidRPr="00E156B4" w:rsidRDefault="701D11F4" w:rsidP="6035CCD4"/>
    <w:p w14:paraId="1E28B289" w14:textId="7FF22DD3" w:rsidR="00A45F1F" w:rsidRPr="00E156B4" w:rsidRDefault="00A45F1F" w:rsidP="00646469">
      <w:pPr>
        <w:pStyle w:val="Heading3"/>
        <w:numPr>
          <w:ilvl w:val="2"/>
          <w:numId w:val="4"/>
        </w:numPr>
      </w:pPr>
      <w:r>
        <w:t>XGBoost Classifier</w:t>
      </w:r>
    </w:p>
    <w:p w14:paraId="380C6A89" w14:textId="67E9A982" w:rsidR="4E06EC2A" w:rsidRPr="00E156B4" w:rsidRDefault="7A606998" w:rsidP="4E06EC2A">
      <w:r>
        <w:rPr>
          <w:noProof/>
        </w:rPr>
        <w:drawing>
          <wp:inline distT="0" distB="0" distL="0" distR="0" wp14:anchorId="5C96871B" wp14:editId="0CA9E40C">
            <wp:extent cx="4391025" cy="714375"/>
            <wp:effectExtent l="76200" t="76200" r="142875" b="142875"/>
            <wp:docPr id="538907564" name="Picture 53890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907564"/>
                    <pic:cNvPicPr/>
                  </pic:nvPicPr>
                  <pic:blipFill>
                    <a:blip r:embed="rId102">
                      <a:extLst>
                        <a:ext uri="{28A0092B-C50C-407E-A947-70E740481C1C}">
                          <a14:useLocalDpi xmlns:a14="http://schemas.microsoft.com/office/drawing/2010/main" val="0"/>
                        </a:ext>
                      </a:extLst>
                    </a:blip>
                    <a:stretch>
                      <a:fillRect/>
                    </a:stretch>
                  </pic:blipFill>
                  <pic:spPr>
                    <a:xfrm>
                      <a:off x="0" y="0"/>
                      <a:ext cx="439102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E8487" w14:textId="0516DECE" w:rsidR="4E06EC2A" w:rsidRPr="00E156B4" w:rsidRDefault="234BA599" w:rsidP="5AC32713">
      <w:r>
        <w:rPr>
          <w:noProof/>
        </w:rPr>
        <w:drawing>
          <wp:inline distT="0" distB="0" distL="0" distR="0" wp14:anchorId="4915B32F" wp14:editId="0BEE0AA8">
            <wp:extent cx="2943225" cy="2647950"/>
            <wp:effectExtent l="76200" t="76200" r="142875" b="133350"/>
            <wp:docPr id="74523010" name="Picture 74523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23010"/>
                    <pic:cNvPicPr/>
                  </pic:nvPicPr>
                  <pic:blipFill>
                    <a:blip r:embed="rId10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BDEFF6" w14:textId="0516DECE" w:rsidR="4E06EC2A" w:rsidRPr="00E156B4" w:rsidRDefault="7A606998" w:rsidP="5AC32713">
      <w:r>
        <w:rPr>
          <w:noProof/>
        </w:rPr>
        <w:drawing>
          <wp:inline distT="0" distB="0" distL="0" distR="0" wp14:anchorId="54F9CC62" wp14:editId="2B392692">
            <wp:extent cx="4391025" cy="866775"/>
            <wp:effectExtent l="76200" t="76200" r="142875" b="142875"/>
            <wp:docPr id="1814840110" name="Picture 181484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4840110"/>
                    <pic:cNvPicPr/>
                  </pic:nvPicPr>
                  <pic:blipFill>
                    <a:blip r:embed="rId104">
                      <a:extLst>
                        <a:ext uri="{28A0092B-C50C-407E-A947-70E740481C1C}">
                          <a14:useLocalDpi xmlns:a14="http://schemas.microsoft.com/office/drawing/2010/main" val="0"/>
                        </a:ext>
                      </a:extLst>
                    </a:blip>
                    <a:stretch>
                      <a:fillRect/>
                    </a:stretch>
                  </pic:blipFill>
                  <pic:spPr>
                    <a:xfrm>
                      <a:off x="0" y="0"/>
                      <a:ext cx="4391025" cy="866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9B7A1" w14:textId="29F7B5ED" w:rsidR="4E06EC2A" w:rsidRPr="00E156B4" w:rsidRDefault="4E06EC2A" w:rsidP="5AC32713"/>
    <w:p w14:paraId="03CF0140" w14:textId="3F3F3972" w:rsidR="4E06EC2A" w:rsidRPr="00E156B4" w:rsidRDefault="4E06EC2A" w:rsidP="5AC32713"/>
    <w:p w14:paraId="705BAC12" w14:textId="3EFAA764" w:rsidR="4E06EC2A" w:rsidRPr="00E156B4" w:rsidRDefault="4E06EC2A" w:rsidP="5AC32713"/>
    <w:p w14:paraId="186BE4F3" w14:textId="3EFAA764" w:rsidR="4E06EC2A" w:rsidRPr="00E156B4" w:rsidRDefault="7A606998" w:rsidP="4E06EC2A">
      <w:r>
        <w:rPr>
          <w:noProof/>
        </w:rPr>
        <w:drawing>
          <wp:inline distT="0" distB="0" distL="0" distR="0" wp14:anchorId="3E2682B2" wp14:editId="03384859">
            <wp:extent cx="4391025" cy="514350"/>
            <wp:effectExtent l="76200" t="76200" r="142875" b="133350"/>
            <wp:docPr id="640784722" name="Picture 64078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784722"/>
                    <pic:cNvPicPr/>
                  </pic:nvPicPr>
                  <pic:blipFill>
                    <a:blip r:embed="rId105">
                      <a:extLst>
                        <a:ext uri="{28A0092B-C50C-407E-A947-70E740481C1C}">
                          <a14:useLocalDpi xmlns:a14="http://schemas.microsoft.com/office/drawing/2010/main" val="0"/>
                        </a:ext>
                      </a:extLst>
                    </a:blip>
                    <a:stretch>
                      <a:fillRect/>
                    </a:stretch>
                  </pic:blipFill>
                  <pic:spPr>
                    <a:xfrm>
                      <a:off x="0" y="0"/>
                      <a:ext cx="4391025" cy="514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755201" w14:textId="3EFAA764" w:rsidR="4E06EC2A" w:rsidRPr="00E156B4" w:rsidRDefault="23E16BCB" w:rsidP="4E06EC2A">
      <w:r>
        <w:rPr>
          <w:noProof/>
        </w:rPr>
        <w:drawing>
          <wp:inline distT="0" distB="0" distL="0" distR="0" wp14:anchorId="0EA7AE05" wp14:editId="7EEC1FC3">
            <wp:extent cx="3752850" cy="2647950"/>
            <wp:effectExtent l="76200" t="76200" r="133350" b="133350"/>
            <wp:docPr id="385631501" name="Picture 3856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631501"/>
                    <pic:cNvPicPr/>
                  </pic:nvPicPr>
                  <pic:blipFill>
                    <a:blip r:embed="rId10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786555" w14:textId="190894D3" w:rsidR="7AFA6741" w:rsidRPr="00E156B4" w:rsidRDefault="7AFA6741" w:rsidP="6035CCD4"/>
    <w:p w14:paraId="6BC28F10" w14:textId="0EFE7DA3" w:rsidR="00A45F1F" w:rsidRPr="00E156B4" w:rsidRDefault="5A2975A5" w:rsidP="5AC32713">
      <w:pPr>
        <w:pStyle w:val="Heading3"/>
        <w:numPr>
          <w:ilvl w:val="2"/>
          <w:numId w:val="0"/>
        </w:numPr>
      </w:pPr>
      <w:r>
        <w:t>8</w:t>
      </w:r>
      <w:r w:rsidR="079E52CA">
        <w:t>.</w:t>
      </w:r>
      <w:r w:rsidR="17145BB1">
        <w:t>2</w:t>
      </w:r>
      <w:r w:rsidR="079E52CA">
        <w:t>.</w:t>
      </w:r>
      <w:r w:rsidR="69144DE7">
        <w:t>4</w:t>
      </w:r>
      <w:r w:rsidR="6A03AF2A" w:rsidRPr="034F975A">
        <w:t xml:space="preserve"> </w:t>
      </w:r>
      <w:r w:rsidR="00A45F1F" w:rsidRPr="034F975A">
        <w:t>LightGBM Classifier</w:t>
      </w:r>
    </w:p>
    <w:p w14:paraId="39084107" w14:textId="71F7001B" w:rsidR="5AC32713" w:rsidRPr="00E156B4" w:rsidRDefault="5AC32713" w:rsidP="5AC32713"/>
    <w:p w14:paraId="5FEE6C95" w14:textId="0EAAE428" w:rsidR="5AC32713" w:rsidRPr="00E156B4" w:rsidRDefault="3C1A86D1" w:rsidP="5AC32713">
      <w:r>
        <w:rPr>
          <w:noProof/>
        </w:rPr>
        <w:drawing>
          <wp:inline distT="0" distB="0" distL="0" distR="0" wp14:anchorId="6670FE70" wp14:editId="30A30352">
            <wp:extent cx="4391025" cy="695325"/>
            <wp:effectExtent l="76200" t="76200" r="142875" b="142875"/>
            <wp:docPr id="527438061" name="Picture 52743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438061"/>
                    <pic:cNvPicPr/>
                  </pic:nvPicPr>
                  <pic:blipFill>
                    <a:blip r:embed="rId107">
                      <a:extLst>
                        <a:ext uri="{28A0092B-C50C-407E-A947-70E740481C1C}">
                          <a14:useLocalDpi xmlns:a14="http://schemas.microsoft.com/office/drawing/2010/main" val="0"/>
                        </a:ext>
                      </a:extLst>
                    </a:blip>
                    <a:stretch>
                      <a:fillRect/>
                    </a:stretch>
                  </pic:blipFill>
                  <pic:spPr>
                    <a:xfrm>
                      <a:off x="0" y="0"/>
                      <a:ext cx="43910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34DD7C" w14:textId="6D05ACF8" w:rsidR="24823A8D" w:rsidRPr="00E156B4" w:rsidRDefault="24823A8D" w:rsidP="5AC32713"/>
    <w:p w14:paraId="3454B7A5" w14:textId="68B63D73" w:rsidR="24823A8D" w:rsidRPr="00E156B4" w:rsidRDefault="694B6849" w:rsidP="5AC32713">
      <w:r>
        <w:rPr>
          <w:noProof/>
        </w:rPr>
        <w:drawing>
          <wp:inline distT="0" distB="0" distL="0" distR="0" wp14:anchorId="5DD9900F" wp14:editId="351894D9">
            <wp:extent cx="2943225" cy="2647950"/>
            <wp:effectExtent l="76200" t="76200" r="142875" b="133350"/>
            <wp:docPr id="1812716847" name="Picture 1812716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716847"/>
                    <pic:cNvPicPr/>
                  </pic:nvPicPr>
                  <pic:blipFill>
                    <a:blip r:embed="rId10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079EE8" w14:textId="68B63D73" w:rsidR="5AC32713" w:rsidRPr="00E156B4" w:rsidRDefault="0C006601" w:rsidP="762689F8">
      <w:r>
        <w:rPr>
          <w:noProof/>
        </w:rPr>
        <w:drawing>
          <wp:inline distT="0" distB="0" distL="0" distR="0" wp14:anchorId="087AD282" wp14:editId="5CDC2D1E">
            <wp:extent cx="4572000" cy="933450"/>
            <wp:effectExtent l="76200" t="76200" r="133350" b="133350"/>
            <wp:docPr id="278941541" name="Picture 27894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941541"/>
                    <pic:cNvPicPr/>
                  </pic:nvPicPr>
                  <pic:blipFill>
                    <a:blip r:embed="rId109">
                      <a:extLst>
                        <a:ext uri="{28A0092B-C50C-407E-A947-70E740481C1C}">
                          <a14:useLocalDpi xmlns:a14="http://schemas.microsoft.com/office/drawing/2010/main" val="0"/>
                        </a:ext>
                      </a:extLst>
                    </a:blip>
                    <a:stretch>
                      <a:fillRect/>
                    </a:stretch>
                  </pic:blipFill>
                  <pic:spPr>
                    <a:xfrm>
                      <a:off x="0" y="0"/>
                      <a:ext cx="4572000" cy="93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73E837" w14:textId="68B63D73" w:rsidR="5AC32713" w:rsidRPr="00E156B4" w:rsidRDefault="0C006601" w:rsidP="5AC32713">
      <w:r>
        <w:rPr>
          <w:noProof/>
        </w:rPr>
        <w:drawing>
          <wp:inline distT="0" distB="0" distL="0" distR="0" wp14:anchorId="36E046BF" wp14:editId="02F78D53">
            <wp:extent cx="4391025" cy="485775"/>
            <wp:effectExtent l="76200" t="76200" r="142875" b="142875"/>
            <wp:docPr id="304053476" name="Picture 30405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053476"/>
                    <pic:cNvPicPr/>
                  </pic:nvPicPr>
                  <pic:blipFill>
                    <a:blip r:embed="rId110">
                      <a:extLst>
                        <a:ext uri="{28A0092B-C50C-407E-A947-70E740481C1C}">
                          <a14:useLocalDpi xmlns:a14="http://schemas.microsoft.com/office/drawing/2010/main" val="0"/>
                        </a:ext>
                      </a:extLst>
                    </a:blip>
                    <a:stretch>
                      <a:fillRect/>
                    </a:stretch>
                  </pic:blipFill>
                  <pic:spPr>
                    <a:xfrm>
                      <a:off x="0" y="0"/>
                      <a:ext cx="4391025" cy="48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58C8C" w14:textId="7A7CE42C" w:rsidR="6406C589" w:rsidRPr="00E156B4" w:rsidRDefault="1E203D6F" w:rsidP="6035CCD4">
      <w:r>
        <w:rPr>
          <w:noProof/>
        </w:rPr>
        <w:drawing>
          <wp:inline distT="0" distB="0" distL="0" distR="0" wp14:anchorId="78AC6758" wp14:editId="66FAF439">
            <wp:extent cx="3752850" cy="2647950"/>
            <wp:effectExtent l="76200" t="76200" r="133350" b="133350"/>
            <wp:docPr id="1529773321" name="Picture 152977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9773321"/>
                    <pic:cNvPicPr/>
                  </pic:nvPicPr>
                  <pic:blipFill>
                    <a:blip r:embed="rId11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581105" w14:textId="1221950F" w:rsidR="5E97C62A" w:rsidRPr="00E156B4" w:rsidRDefault="5E97C62A" w:rsidP="5E97C62A"/>
    <w:p w14:paraId="2D387091" w14:textId="01EAC72B" w:rsidR="5E97C62A" w:rsidRPr="00E156B4" w:rsidRDefault="5E97C62A" w:rsidP="5E97C62A"/>
    <w:p w14:paraId="06D8DC2E" w14:textId="11D68325" w:rsidR="00A45F1F" w:rsidRPr="00E156B4" w:rsidRDefault="314031EF" w:rsidP="5AC32713">
      <w:pPr>
        <w:pStyle w:val="Heading3"/>
        <w:numPr>
          <w:ilvl w:val="2"/>
          <w:numId w:val="0"/>
        </w:numPr>
      </w:pPr>
      <w:r>
        <w:t>8</w:t>
      </w:r>
      <w:r w:rsidR="38757C49">
        <w:t>.</w:t>
      </w:r>
      <w:r w:rsidR="6A0C6BF3">
        <w:t>2</w:t>
      </w:r>
      <w:r w:rsidR="38757C49">
        <w:t>.</w:t>
      </w:r>
      <w:r w:rsidR="4784DA24">
        <w:t>5</w:t>
      </w:r>
      <w:r w:rsidR="38757C49" w:rsidRPr="034F975A">
        <w:t xml:space="preserve"> </w:t>
      </w:r>
      <w:r w:rsidR="00A45F1F" w:rsidRPr="034F975A">
        <w:t>MLP Classifier</w:t>
      </w:r>
    </w:p>
    <w:p w14:paraId="3CC45A80" w14:textId="216B333F" w:rsidR="4031EFF6" w:rsidRPr="00E156B4" w:rsidRDefault="4031EFF6" w:rsidP="5AC32713"/>
    <w:p w14:paraId="22F5D3B3" w14:textId="036EF0AF" w:rsidR="5AC32713" w:rsidRPr="00E156B4" w:rsidRDefault="1FE77945" w:rsidP="5AC32713">
      <w:r>
        <w:rPr>
          <w:noProof/>
        </w:rPr>
        <w:drawing>
          <wp:inline distT="0" distB="0" distL="0" distR="0" wp14:anchorId="5ADB2F51" wp14:editId="121BA3F4">
            <wp:extent cx="4391025" cy="685800"/>
            <wp:effectExtent l="76200" t="76200" r="142875" b="133350"/>
            <wp:docPr id="2141149892" name="Picture 2141149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149892"/>
                    <pic:cNvPicPr/>
                  </pic:nvPicPr>
                  <pic:blipFill>
                    <a:blip r:embed="rId112">
                      <a:extLst>
                        <a:ext uri="{28A0092B-C50C-407E-A947-70E740481C1C}">
                          <a14:useLocalDpi xmlns:a14="http://schemas.microsoft.com/office/drawing/2010/main" val="0"/>
                        </a:ext>
                      </a:extLst>
                    </a:blip>
                    <a:stretch>
                      <a:fillRect/>
                    </a:stretch>
                  </pic:blipFill>
                  <pic:spPr>
                    <a:xfrm>
                      <a:off x="0" y="0"/>
                      <a:ext cx="4391025" cy="685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09C0E4" w14:textId="75B5881F" w:rsidR="4031EFF6" w:rsidRPr="00E156B4" w:rsidRDefault="4031EFF6" w:rsidP="5AC32713"/>
    <w:p w14:paraId="577D7624" w14:textId="7E558389" w:rsidR="5AC32713" w:rsidRPr="00E156B4" w:rsidRDefault="47F04988" w:rsidP="5AC32713">
      <w:r>
        <w:rPr>
          <w:noProof/>
        </w:rPr>
        <w:drawing>
          <wp:inline distT="0" distB="0" distL="0" distR="0" wp14:anchorId="580D98B0" wp14:editId="7FE5CA40">
            <wp:extent cx="2943225" cy="2647950"/>
            <wp:effectExtent l="76200" t="76200" r="142875" b="133350"/>
            <wp:docPr id="1806619679" name="Picture 180661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6619679"/>
                    <pic:cNvPicPr/>
                  </pic:nvPicPr>
                  <pic:blipFill>
                    <a:blip r:embed="rId11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93DE59" w14:textId="2FD30E72" w:rsidR="4031EFF6" w:rsidRPr="00E156B4" w:rsidRDefault="4031EFF6" w:rsidP="5AC32713"/>
    <w:p w14:paraId="2A0D33A5" w14:textId="344085F6" w:rsidR="4031EFF6" w:rsidRPr="00E156B4" w:rsidRDefault="1FE77945" w:rsidP="5AC32713">
      <w:r>
        <w:rPr>
          <w:noProof/>
        </w:rPr>
        <w:drawing>
          <wp:inline distT="0" distB="0" distL="0" distR="0" wp14:anchorId="7CC7B470" wp14:editId="51A14A17">
            <wp:extent cx="4572000" cy="885825"/>
            <wp:effectExtent l="76200" t="76200" r="133350" b="142875"/>
            <wp:docPr id="1196222734" name="Picture 11962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222734"/>
                    <pic:cNvPicPr/>
                  </pic:nvPicPr>
                  <pic:blipFill>
                    <a:blip r:embed="rId114">
                      <a:extLst>
                        <a:ext uri="{28A0092B-C50C-407E-A947-70E740481C1C}">
                          <a14:useLocalDpi xmlns:a14="http://schemas.microsoft.com/office/drawing/2010/main" val="0"/>
                        </a:ext>
                      </a:extLst>
                    </a:blip>
                    <a:stretch>
                      <a:fillRect/>
                    </a:stretch>
                  </pic:blipFill>
                  <pic:spPr>
                    <a:xfrm>
                      <a:off x="0" y="0"/>
                      <a:ext cx="4572000"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832A05" w14:textId="10F9D17A" w:rsidR="5AC32713" w:rsidRPr="00E156B4" w:rsidRDefault="1FE77945" w:rsidP="5AC32713">
      <w:r>
        <w:rPr>
          <w:noProof/>
        </w:rPr>
        <w:drawing>
          <wp:inline distT="0" distB="0" distL="0" distR="0" wp14:anchorId="2CA397DB" wp14:editId="31B79EB8">
            <wp:extent cx="4572000" cy="495300"/>
            <wp:effectExtent l="76200" t="76200" r="133350" b="133350"/>
            <wp:docPr id="975478941" name="Picture 97547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478941"/>
                    <pic:cNvPicPr/>
                  </pic:nvPicPr>
                  <pic:blipFill>
                    <a:blip r:embed="rId115">
                      <a:extLst>
                        <a:ext uri="{28A0092B-C50C-407E-A947-70E740481C1C}">
                          <a14:useLocalDpi xmlns:a14="http://schemas.microsoft.com/office/drawing/2010/main" val="0"/>
                        </a:ext>
                      </a:extLst>
                    </a:blip>
                    <a:stretch>
                      <a:fillRect/>
                    </a:stretch>
                  </pic:blipFill>
                  <pic:spPr>
                    <a:xfrm>
                      <a:off x="0" y="0"/>
                      <a:ext cx="45720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3D646" w14:textId="3733B9F2" w:rsidR="4031EFF6" w:rsidRPr="00E156B4" w:rsidRDefault="732C1BE2" w:rsidP="5AC32713">
      <w:r>
        <w:rPr>
          <w:noProof/>
        </w:rPr>
        <w:drawing>
          <wp:inline distT="0" distB="0" distL="0" distR="0" wp14:anchorId="1B115594" wp14:editId="3A570561">
            <wp:extent cx="3752850" cy="2647950"/>
            <wp:effectExtent l="76200" t="76200" r="133350" b="133350"/>
            <wp:docPr id="1146739690" name="Picture 1146739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6739690"/>
                    <pic:cNvPicPr/>
                  </pic:nvPicPr>
                  <pic:blipFill>
                    <a:blip r:embed="rId11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E8F192" w14:textId="72050A6D" w:rsidR="5AC32713" w:rsidRPr="00E156B4" w:rsidRDefault="5AC32713" w:rsidP="5AC32713"/>
    <w:p w14:paraId="26755A5B" w14:textId="4DD33ED7" w:rsidR="5AC32713" w:rsidRPr="00E156B4" w:rsidRDefault="5AC32713" w:rsidP="5AC32713"/>
    <w:p w14:paraId="7E798AA6" w14:textId="12F0F6E1" w:rsidR="00A45F1F" w:rsidRPr="00E156B4" w:rsidRDefault="03965646" w:rsidP="7B028572">
      <w:pPr>
        <w:pStyle w:val="Heading3"/>
        <w:numPr>
          <w:ilvl w:val="2"/>
          <w:numId w:val="0"/>
        </w:numPr>
      </w:pPr>
      <w:r>
        <w:t xml:space="preserve">8.2.6 </w:t>
      </w:r>
      <w:r w:rsidR="00A45F1F" w:rsidRPr="034F975A">
        <w:t>Catboost Classifier</w:t>
      </w:r>
    </w:p>
    <w:p w14:paraId="4F5D0B53" w14:textId="335E20F7" w:rsidR="5AC32713" w:rsidRPr="00E156B4" w:rsidRDefault="5AC32713" w:rsidP="5AC32713"/>
    <w:p w14:paraId="5F97BC69" w14:textId="335E20F7" w:rsidR="623B5550" w:rsidRPr="00E156B4" w:rsidRDefault="20A30928" w:rsidP="5AC32713">
      <w:r>
        <w:rPr>
          <w:noProof/>
        </w:rPr>
        <w:drawing>
          <wp:inline distT="0" distB="0" distL="0" distR="0" wp14:anchorId="7A4BF680" wp14:editId="1C272D20">
            <wp:extent cx="4391025" cy="542925"/>
            <wp:effectExtent l="76200" t="76200" r="142875" b="142875"/>
            <wp:docPr id="1111275270" name="Picture 11112752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275270"/>
                    <pic:cNvPicPr/>
                  </pic:nvPicPr>
                  <pic:blipFill>
                    <a:blip r:embed="rId117">
                      <a:extLst>
                        <a:ext uri="{28A0092B-C50C-407E-A947-70E740481C1C}">
                          <a14:useLocalDpi xmlns:a14="http://schemas.microsoft.com/office/drawing/2010/main" val="0"/>
                        </a:ext>
                      </a:extLst>
                    </a:blip>
                    <a:stretch>
                      <a:fillRect/>
                    </a:stretch>
                  </pic:blipFill>
                  <pic:spPr>
                    <a:xfrm>
                      <a:off x="0" y="0"/>
                      <a:ext cx="4391025" cy="542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4D336" w14:textId="335E20F7" w:rsidR="623B5550" w:rsidRPr="00E156B4" w:rsidRDefault="5EDA996D" w:rsidP="5AC32713">
      <w:r>
        <w:rPr>
          <w:noProof/>
        </w:rPr>
        <w:drawing>
          <wp:inline distT="0" distB="0" distL="0" distR="0" wp14:anchorId="74D9EB21" wp14:editId="499B2734">
            <wp:extent cx="2943225" cy="2647950"/>
            <wp:effectExtent l="76200" t="76200" r="142875" b="133350"/>
            <wp:docPr id="1850498288" name="Picture 185049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498288"/>
                    <pic:cNvPicPr/>
                  </pic:nvPicPr>
                  <pic:blipFill>
                    <a:blip r:embed="rId11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E62483" w14:textId="335E20F7" w:rsidR="623B5550" w:rsidRPr="00E156B4" w:rsidRDefault="623B5550" w:rsidP="2F913BDC">
      <w:pPr>
        <w:ind w:firstLine="0"/>
      </w:pPr>
    </w:p>
    <w:p w14:paraId="1D697F1D" w14:textId="335E20F7" w:rsidR="623B5550" w:rsidRPr="00E156B4" w:rsidRDefault="20A30928" w:rsidP="5AC32713">
      <w:r>
        <w:rPr>
          <w:noProof/>
        </w:rPr>
        <w:drawing>
          <wp:inline distT="0" distB="0" distL="0" distR="0" wp14:anchorId="19EAFA31" wp14:editId="6E18EA92">
            <wp:extent cx="4391025" cy="895350"/>
            <wp:effectExtent l="76200" t="76200" r="142875" b="133350"/>
            <wp:docPr id="1344026194" name="Picture 134402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026194"/>
                    <pic:cNvPicPr/>
                  </pic:nvPicPr>
                  <pic:blipFill>
                    <a:blip r:embed="rId119">
                      <a:extLst>
                        <a:ext uri="{28A0092B-C50C-407E-A947-70E740481C1C}">
                          <a14:useLocalDpi xmlns:a14="http://schemas.microsoft.com/office/drawing/2010/main" val="0"/>
                        </a:ext>
                      </a:extLst>
                    </a:blip>
                    <a:stretch>
                      <a:fillRect/>
                    </a:stretch>
                  </pic:blipFill>
                  <pic:spPr>
                    <a:xfrm>
                      <a:off x="0" y="0"/>
                      <a:ext cx="4391025"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CB20" w14:textId="335E20F7" w:rsidR="623B5550" w:rsidRPr="00E156B4" w:rsidRDefault="20A30928" w:rsidP="5AC32713">
      <w:r>
        <w:rPr>
          <w:noProof/>
        </w:rPr>
        <w:drawing>
          <wp:inline distT="0" distB="0" distL="0" distR="0" wp14:anchorId="6BFA5E98" wp14:editId="2A3ECA10">
            <wp:extent cx="4391025" cy="476250"/>
            <wp:effectExtent l="76200" t="76200" r="142875" b="133350"/>
            <wp:docPr id="557698406" name="Picture 55769840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698406"/>
                    <pic:cNvPicPr/>
                  </pic:nvPicPr>
                  <pic:blipFill>
                    <a:blip r:embed="rId120">
                      <a:extLst>
                        <a:ext uri="{28A0092B-C50C-407E-A947-70E740481C1C}">
                          <a14:useLocalDpi xmlns:a14="http://schemas.microsoft.com/office/drawing/2010/main" val="0"/>
                        </a:ext>
                      </a:extLst>
                    </a:blip>
                    <a:stretch>
                      <a:fillRect/>
                    </a:stretch>
                  </pic:blipFill>
                  <pic:spPr>
                    <a:xfrm>
                      <a:off x="0" y="0"/>
                      <a:ext cx="4391025"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CFBEF" w14:textId="335E20F7" w:rsidR="5AC32713" w:rsidRPr="00E156B4" w:rsidRDefault="2E5D2637" w:rsidP="5AC32713">
      <w:r>
        <w:rPr>
          <w:noProof/>
        </w:rPr>
        <w:drawing>
          <wp:inline distT="0" distB="0" distL="0" distR="0" wp14:anchorId="370DC6F3" wp14:editId="6ACE8B17">
            <wp:extent cx="3752850" cy="2647950"/>
            <wp:effectExtent l="76200" t="76200" r="133350" b="133350"/>
            <wp:docPr id="2012527420" name="Picture 201252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2527420"/>
                    <pic:cNvPicPr/>
                  </pic:nvPicPr>
                  <pic:blipFill>
                    <a:blip r:embed="rId12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B54AC8" w14:textId="7CB155F1" w:rsidR="5AC32713" w:rsidRPr="00E156B4" w:rsidRDefault="5AC32713" w:rsidP="5AC32713"/>
    <w:p w14:paraId="4EACA42E" w14:textId="6C304B4D" w:rsidR="6EB687DC" w:rsidRPr="00E156B4" w:rsidRDefault="6EB687DC" w:rsidP="6035CCD4"/>
    <w:p w14:paraId="6372707B" w14:textId="49B7E4AF" w:rsidR="00C31D60" w:rsidRPr="00E156B4" w:rsidRDefault="57953FF3" w:rsidP="00C31D60">
      <w:pPr>
        <w:pStyle w:val="heading20"/>
      </w:pPr>
      <w:r w:rsidRPr="034F975A">
        <w:t>Predicting Health Insurance</w:t>
      </w:r>
      <w:r w:rsidR="35E31FFC" w:rsidRPr="034F975A">
        <w:t xml:space="preserve"> Coverage</w:t>
      </w:r>
    </w:p>
    <w:p w14:paraId="6B99C452" w14:textId="335E20F7" w:rsidR="00A45F1F" w:rsidRPr="00E156B4" w:rsidRDefault="00A45F1F" w:rsidP="00646469">
      <w:pPr>
        <w:pStyle w:val="heading20"/>
        <w:numPr>
          <w:ilvl w:val="2"/>
          <w:numId w:val="4"/>
        </w:numPr>
        <w:rPr>
          <w:b w:val="0"/>
        </w:rPr>
      </w:pPr>
      <w:r w:rsidRPr="034F975A">
        <w:rPr>
          <w:b w:val="0"/>
        </w:rPr>
        <w:t>Logistic Regression Model Classifier</w:t>
      </w:r>
    </w:p>
    <w:p w14:paraId="022DBAA2" w14:textId="335E20F7" w:rsidR="5A9EC4CA" w:rsidRPr="00E156B4" w:rsidRDefault="4BD9470B" w:rsidP="6035CCD4">
      <w:r>
        <w:rPr>
          <w:noProof/>
        </w:rPr>
        <w:drawing>
          <wp:inline distT="0" distB="0" distL="0" distR="0" wp14:anchorId="7FFE1083" wp14:editId="26E3F5E6">
            <wp:extent cx="4391025" cy="476250"/>
            <wp:effectExtent l="76200" t="76200" r="142875" b="133350"/>
            <wp:docPr id="1720332916" name="Picture 172033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332916"/>
                    <pic:cNvPicPr/>
                  </pic:nvPicPr>
                  <pic:blipFill>
                    <a:blip r:embed="rId122">
                      <a:extLst>
                        <a:ext uri="{28A0092B-C50C-407E-A947-70E740481C1C}">
                          <a14:useLocalDpi xmlns:a14="http://schemas.microsoft.com/office/drawing/2010/main" val="0"/>
                        </a:ext>
                      </a:extLst>
                    </a:blip>
                    <a:stretch>
                      <a:fillRect/>
                    </a:stretch>
                  </pic:blipFill>
                  <pic:spPr>
                    <a:xfrm>
                      <a:off x="0" y="0"/>
                      <a:ext cx="4391025"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DB7572" w14:textId="335E20F7" w:rsidR="6035CCD4" w:rsidRPr="00E156B4" w:rsidRDefault="6035CCD4" w:rsidP="6035CCD4"/>
    <w:p w14:paraId="13D2DD21" w14:textId="335E20F7" w:rsidR="5A9EC4CA" w:rsidRPr="00E156B4" w:rsidRDefault="02A21A49" w:rsidP="6035CCD4">
      <w:r>
        <w:rPr>
          <w:noProof/>
        </w:rPr>
        <w:drawing>
          <wp:inline distT="0" distB="0" distL="0" distR="0" wp14:anchorId="3A430A06" wp14:editId="3250C3ED">
            <wp:extent cx="2943225" cy="2647950"/>
            <wp:effectExtent l="76200" t="76200" r="142875" b="133350"/>
            <wp:docPr id="509742530" name="Picture 50974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742530"/>
                    <pic:cNvPicPr/>
                  </pic:nvPicPr>
                  <pic:blipFill>
                    <a:blip r:embed="rId12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21C12D" w14:textId="335E20F7" w:rsidR="262894E4" w:rsidRPr="00E156B4" w:rsidRDefault="62E94D40" w:rsidP="262894E4">
      <w:r>
        <w:rPr>
          <w:noProof/>
        </w:rPr>
        <w:drawing>
          <wp:inline distT="0" distB="0" distL="0" distR="0" wp14:anchorId="08BE75ED" wp14:editId="6556574B">
            <wp:extent cx="4391025" cy="904875"/>
            <wp:effectExtent l="76200" t="76200" r="142875" b="142875"/>
            <wp:docPr id="1579376801" name="Picture 157937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376801"/>
                    <pic:cNvPicPr/>
                  </pic:nvPicPr>
                  <pic:blipFill>
                    <a:blip r:embed="rId124">
                      <a:extLst>
                        <a:ext uri="{28A0092B-C50C-407E-A947-70E740481C1C}">
                          <a14:useLocalDpi xmlns:a14="http://schemas.microsoft.com/office/drawing/2010/main" val="0"/>
                        </a:ext>
                      </a:extLst>
                    </a:blip>
                    <a:stretch>
                      <a:fillRect/>
                    </a:stretch>
                  </pic:blipFill>
                  <pic:spPr>
                    <a:xfrm>
                      <a:off x="0" y="0"/>
                      <a:ext cx="4391025" cy="904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A391EC" w14:textId="528C2577" w:rsidR="6035CCD4" w:rsidRPr="00E156B4" w:rsidRDefault="6035CCD4" w:rsidP="6035CCD4"/>
    <w:p w14:paraId="3523631A" w14:textId="335E20F7" w:rsidR="5A9EC4CA" w:rsidRPr="00E156B4" w:rsidRDefault="5A9EC4CA" w:rsidP="6035CCD4"/>
    <w:p w14:paraId="5CCE6AB2" w14:textId="335E20F7" w:rsidR="6035CCD4" w:rsidRPr="00E156B4" w:rsidRDefault="42B31E65" w:rsidP="6035CCD4">
      <w:r>
        <w:rPr>
          <w:noProof/>
        </w:rPr>
        <w:drawing>
          <wp:inline distT="0" distB="0" distL="0" distR="0" wp14:anchorId="225D5B32" wp14:editId="6DD299A3">
            <wp:extent cx="4391025" cy="476250"/>
            <wp:effectExtent l="76200" t="76200" r="142875" b="133350"/>
            <wp:docPr id="1858570502" name="Picture 185857050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570502"/>
                    <pic:cNvPicPr/>
                  </pic:nvPicPr>
                  <pic:blipFill>
                    <a:blip r:embed="rId125">
                      <a:extLst>
                        <a:ext uri="{28A0092B-C50C-407E-A947-70E740481C1C}">
                          <a14:useLocalDpi xmlns:a14="http://schemas.microsoft.com/office/drawing/2010/main" val="0"/>
                        </a:ext>
                      </a:extLst>
                    </a:blip>
                    <a:stretch>
                      <a:fillRect/>
                    </a:stretch>
                  </pic:blipFill>
                  <pic:spPr>
                    <a:xfrm>
                      <a:off x="0" y="0"/>
                      <a:ext cx="4391025"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9A8AF0" w14:textId="614B73AF" w:rsidR="6035CCD4" w:rsidRPr="00E156B4" w:rsidRDefault="6035CCD4" w:rsidP="6035CCD4"/>
    <w:p w14:paraId="766D47DE" w14:textId="614B73AF" w:rsidR="5A9EC4CA" w:rsidRPr="00E156B4" w:rsidRDefault="62993867" w:rsidP="6035CCD4">
      <w:r>
        <w:rPr>
          <w:noProof/>
        </w:rPr>
        <w:drawing>
          <wp:inline distT="0" distB="0" distL="0" distR="0" wp14:anchorId="40B5DB24" wp14:editId="69B2EEDF">
            <wp:extent cx="3752850" cy="2647950"/>
            <wp:effectExtent l="76200" t="76200" r="133350" b="133350"/>
            <wp:docPr id="266068715" name="Picture 26606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68715"/>
                    <pic:cNvPicPr/>
                  </pic:nvPicPr>
                  <pic:blipFill>
                    <a:blip r:embed="rId12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F27DF" w14:textId="614B73AF" w:rsidR="1C6FD8A1" w:rsidRPr="00E156B4" w:rsidRDefault="1C6FD8A1" w:rsidP="6035CCD4"/>
    <w:p w14:paraId="0211AD81" w14:textId="0EDB1447" w:rsidR="6035CCD4" w:rsidRPr="00E156B4" w:rsidRDefault="6035CCD4" w:rsidP="6035CCD4"/>
    <w:p w14:paraId="25EE1DA8" w14:textId="22B6D684" w:rsidR="34F4D23F" w:rsidRPr="00E156B4" w:rsidRDefault="34F4D23F" w:rsidP="6035CCD4"/>
    <w:p w14:paraId="050D6EC9" w14:textId="5240A6A3" w:rsidR="00A45F1F" w:rsidRPr="00E156B4" w:rsidRDefault="00A45F1F" w:rsidP="00646469">
      <w:pPr>
        <w:pStyle w:val="Heading3"/>
        <w:numPr>
          <w:ilvl w:val="2"/>
          <w:numId w:val="4"/>
        </w:numPr>
      </w:pPr>
      <w:r w:rsidRPr="034F975A">
        <w:t>Random Forest Classifier</w:t>
      </w:r>
    </w:p>
    <w:p w14:paraId="3FBF9DFF" w14:textId="5240A6A3" w:rsidR="096E6E64" w:rsidRPr="00E156B4" w:rsidRDefault="7016DB23" w:rsidP="6035CCD4">
      <w:r>
        <w:rPr>
          <w:noProof/>
        </w:rPr>
        <w:drawing>
          <wp:inline distT="0" distB="0" distL="0" distR="0" wp14:anchorId="236F6C69" wp14:editId="13689621">
            <wp:extent cx="4391025" cy="714375"/>
            <wp:effectExtent l="76200" t="76200" r="142875" b="142875"/>
            <wp:docPr id="711831992" name="Picture 71183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391025" cy="71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B5541" w14:textId="5F12EE38" w:rsidR="096E6E64" w:rsidRPr="00E156B4" w:rsidRDefault="5349DE67" w:rsidP="6035CCD4">
      <w:r>
        <w:rPr>
          <w:noProof/>
        </w:rPr>
        <w:drawing>
          <wp:inline distT="0" distB="0" distL="0" distR="0" wp14:anchorId="28516EFF" wp14:editId="79812C24">
            <wp:extent cx="2943225" cy="2647950"/>
            <wp:effectExtent l="76200" t="76200" r="142875" b="133350"/>
            <wp:docPr id="247205725" name="Picture 24720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05725"/>
                    <pic:cNvPicPr/>
                  </pic:nvPicPr>
                  <pic:blipFill>
                    <a:blip r:embed="rId12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C82679" w14:textId="3CB6ECC2" w:rsidR="096E6E64" w:rsidRPr="00E156B4" w:rsidRDefault="096E6E64" w:rsidP="6035CCD4"/>
    <w:p w14:paraId="46A313ED" w14:textId="4A5C067B" w:rsidR="096E6E64" w:rsidRPr="00E156B4" w:rsidRDefault="7016DB23" w:rsidP="6035CCD4">
      <w:r>
        <w:rPr>
          <w:noProof/>
        </w:rPr>
        <w:drawing>
          <wp:inline distT="0" distB="0" distL="0" distR="0" wp14:anchorId="7DE4F663" wp14:editId="47592D9E">
            <wp:extent cx="4572000" cy="838200"/>
            <wp:effectExtent l="76200" t="76200" r="133350" b="133350"/>
            <wp:docPr id="1073097141" name="Picture 107309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B58187" w14:textId="3FFB71AA" w:rsidR="6035CCD4" w:rsidRPr="00E156B4" w:rsidRDefault="6035CCD4" w:rsidP="6035CCD4"/>
    <w:p w14:paraId="6684F3AE" w14:textId="4D02C8F3" w:rsidR="096E6E64" w:rsidRPr="00E156B4" w:rsidRDefault="7016DB23" w:rsidP="6035CCD4">
      <w:r>
        <w:rPr>
          <w:noProof/>
        </w:rPr>
        <w:drawing>
          <wp:inline distT="0" distB="0" distL="0" distR="0" wp14:anchorId="47E069E5" wp14:editId="1BAE2E5E">
            <wp:extent cx="4391025" cy="438150"/>
            <wp:effectExtent l="76200" t="76200" r="142875" b="133350"/>
            <wp:docPr id="195614567" name="Picture 19561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1456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91025" cy="438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01499" w14:textId="4D02C8F3" w:rsidR="096E6E64" w:rsidRPr="00E156B4" w:rsidRDefault="325A7A77" w:rsidP="6035CCD4">
      <w:r>
        <w:rPr>
          <w:noProof/>
        </w:rPr>
        <w:drawing>
          <wp:inline distT="0" distB="0" distL="0" distR="0" wp14:anchorId="330F6176" wp14:editId="3E30E9A3">
            <wp:extent cx="3752850" cy="2647950"/>
            <wp:effectExtent l="76200" t="76200" r="133350" b="133350"/>
            <wp:docPr id="46596112" name="Picture 4659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96112"/>
                    <pic:cNvPicPr/>
                  </pic:nvPicPr>
                  <pic:blipFill>
                    <a:blip r:embed="rId13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74F8E9" w14:textId="738E7912" w:rsidR="096E6E64" w:rsidRPr="00E156B4" w:rsidRDefault="096E6E64" w:rsidP="6035CCD4"/>
    <w:p w14:paraId="6F5FC532" w14:textId="4AE9D024" w:rsidR="00A45F1F" w:rsidRPr="00E156B4" w:rsidRDefault="00A45F1F" w:rsidP="5AC32713">
      <w:pPr>
        <w:pStyle w:val="Heading3"/>
        <w:numPr>
          <w:ilvl w:val="2"/>
          <w:numId w:val="4"/>
        </w:numPr>
        <w:ind w:left="0"/>
      </w:pPr>
      <w:r w:rsidRPr="034F975A">
        <w:t>XGBoost Classifier</w:t>
      </w:r>
    </w:p>
    <w:p w14:paraId="58C2E306" w14:textId="718F5F02" w:rsidR="014BCD8D" w:rsidRPr="00E156B4" w:rsidRDefault="014BCD8D" w:rsidP="6035CCD4"/>
    <w:p w14:paraId="4EBE9738" w14:textId="4B03C357" w:rsidR="014BCD8D" w:rsidRPr="00E156B4" w:rsidRDefault="014BCD8D" w:rsidP="6035CCD4"/>
    <w:p w14:paraId="7CB86CE8" w14:textId="2D4743B2" w:rsidR="014BCD8D" w:rsidRPr="00E156B4" w:rsidRDefault="1B600F91" w:rsidP="6035CCD4">
      <w:r>
        <w:rPr>
          <w:noProof/>
        </w:rPr>
        <w:drawing>
          <wp:inline distT="0" distB="0" distL="0" distR="0" wp14:anchorId="1BDD6CBB" wp14:editId="4A85A251">
            <wp:extent cx="4572000" cy="762000"/>
            <wp:effectExtent l="76200" t="76200" r="133350" b="133350"/>
            <wp:docPr id="146046619" name="Picture 14604661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3033E5" w14:textId="2F7BC1E1" w:rsidR="014BCD8D" w:rsidRPr="00E156B4" w:rsidRDefault="0CF45E4D" w:rsidP="6035CCD4">
      <w:r>
        <w:rPr>
          <w:noProof/>
        </w:rPr>
        <w:drawing>
          <wp:inline distT="0" distB="0" distL="0" distR="0" wp14:anchorId="0500E5B9" wp14:editId="4FDB3E5E">
            <wp:extent cx="2943225" cy="2647950"/>
            <wp:effectExtent l="76200" t="76200" r="142875" b="133350"/>
            <wp:docPr id="1510064285" name="Picture 151006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064285"/>
                    <pic:cNvPicPr/>
                  </pic:nvPicPr>
                  <pic:blipFill>
                    <a:blip r:embed="rId13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3C65B4" w14:textId="06999225" w:rsidR="6035CCD4" w:rsidRPr="00E156B4" w:rsidRDefault="6035CCD4" w:rsidP="6035CCD4"/>
    <w:p w14:paraId="175D2846" w14:textId="39C99B8C" w:rsidR="014BCD8D" w:rsidRPr="00E156B4" w:rsidRDefault="1B600F91" w:rsidP="6035CCD4">
      <w:r>
        <w:rPr>
          <w:noProof/>
        </w:rPr>
        <w:drawing>
          <wp:inline distT="0" distB="0" distL="0" distR="0" wp14:anchorId="02AE79D8" wp14:editId="39AC5852">
            <wp:extent cx="4572000" cy="857250"/>
            <wp:effectExtent l="76200" t="76200" r="133350" b="133350"/>
            <wp:docPr id="64733512" name="Picture 6473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11954" w14:textId="041BD3AA" w:rsidR="6035CCD4" w:rsidRPr="00E156B4" w:rsidRDefault="6035CCD4" w:rsidP="6035CCD4"/>
    <w:p w14:paraId="45A142FD" w14:textId="07CF779C" w:rsidR="014BCD8D" w:rsidRPr="00E156B4" w:rsidRDefault="1B600F91" w:rsidP="6035CCD4">
      <w:r>
        <w:rPr>
          <w:noProof/>
        </w:rPr>
        <w:drawing>
          <wp:inline distT="0" distB="0" distL="0" distR="0" wp14:anchorId="7F6D5F1F" wp14:editId="0A87F513">
            <wp:extent cx="4572000" cy="476250"/>
            <wp:effectExtent l="76200" t="76200" r="133350" b="133350"/>
            <wp:docPr id="1235822954" name="Picture 123582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476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32E552" w14:textId="35B95A14" w:rsidR="014BCD8D" w:rsidRPr="00E156B4" w:rsidRDefault="10FCB938" w:rsidP="6035CCD4">
      <w:r>
        <w:rPr>
          <w:noProof/>
        </w:rPr>
        <w:drawing>
          <wp:inline distT="0" distB="0" distL="0" distR="0" wp14:anchorId="22A5E489" wp14:editId="4B2A7456">
            <wp:extent cx="3752850" cy="2647950"/>
            <wp:effectExtent l="76200" t="76200" r="133350" b="133350"/>
            <wp:docPr id="462510577" name="Picture 46251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510577"/>
                    <pic:cNvPicPr/>
                  </pic:nvPicPr>
                  <pic:blipFill>
                    <a:blip r:embed="rId13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5A13B" w14:textId="2802A7A3" w:rsidR="6035CCD4" w:rsidRPr="00E156B4" w:rsidRDefault="6035CCD4" w:rsidP="6035CCD4"/>
    <w:p w14:paraId="165EBF1E" w14:textId="521AC8DC" w:rsidR="6035CCD4" w:rsidRPr="00E156B4" w:rsidRDefault="6035CCD4" w:rsidP="6035CCD4"/>
    <w:p w14:paraId="481D0780" w14:textId="77777777" w:rsidR="00A45F1F" w:rsidRPr="00E156B4" w:rsidRDefault="00A45F1F" w:rsidP="00646469">
      <w:pPr>
        <w:pStyle w:val="Heading3"/>
        <w:numPr>
          <w:ilvl w:val="2"/>
          <w:numId w:val="4"/>
        </w:numPr>
      </w:pPr>
      <w:r w:rsidRPr="034F975A">
        <w:t>LightGBM Classifier</w:t>
      </w:r>
    </w:p>
    <w:p w14:paraId="47C444D6" w14:textId="1B418613" w:rsidR="0E80BA43" w:rsidRPr="00E156B4" w:rsidRDefault="051DB46B" w:rsidP="6035CCD4">
      <w:r>
        <w:rPr>
          <w:noProof/>
        </w:rPr>
        <w:drawing>
          <wp:inline distT="0" distB="0" distL="0" distR="0" wp14:anchorId="0ED641A6" wp14:editId="355A3327">
            <wp:extent cx="4572000" cy="552450"/>
            <wp:effectExtent l="76200" t="76200" r="133350" b="133350"/>
            <wp:docPr id="1529517354" name="Picture 15295173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55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93DA0" w14:textId="2D20971A" w:rsidR="0E80BA43" w:rsidRPr="00E156B4" w:rsidRDefault="44612181" w:rsidP="6035CCD4">
      <w:r>
        <w:rPr>
          <w:noProof/>
        </w:rPr>
        <w:drawing>
          <wp:inline distT="0" distB="0" distL="0" distR="0" wp14:anchorId="65B01716" wp14:editId="7AF3D246">
            <wp:extent cx="2943225" cy="2647950"/>
            <wp:effectExtent l="76200" t="76200" r="142875" b="133350"/>
            <wp:docPr id="757353749" name="Picture 75735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353749"/>
                    <pic:cNvPicPr/>
                  </pic:nvPicPr>
                  <pic:blipFill>
                    <a:blip r:embed="rId13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3D968B" w14:textId="2A5616FB" w:rsidR="051DB46B" w:rsidRDefault="051DB46B" w:rsidP="38FA766D">
      <w:r>
        <w:rPr>
          <w:noProof/>
        </w:rPr>
        <w:drawing>
          <wp:inline distT="0" distB="0" distL="0" distR="0" wp14:anchorId="03C374D5" wp14:editId="5BE0CFF8">
            <wp:extent cx="4572000" cy="857250"/>
            <wp:effectExtent l="76200" t="76200" r="133350" b="133350"/>
            <wp:docPr id="1392789243" name="Picture 13927892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78924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9709C" w14:textId="288AF4B0" w:rsidR="0E80BA43" w:rsidRPr="00E156B4" w:rsidRDefault="051DB46B" w:rsidP="6035CCD4">
      <w:r>
        <w:rPr>
          <w:noProof/>
        </w:rPr>
        <w:drawing>
          <wp:inline distT="0" distB="0" distL="0" distR="0" wp14:anchorId="62D8935A" wp14:editId="372533D9">
            <wp:extent cx="4572000" cy="504825"/>
            <wp:effectExtent l="76200" t="76200" r="133350" b="142875"/>
            <wp:docPr id="14006992" name="Picture 1400699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1025E6" w14:textId="6E296E93" w:rsidR="0E80BA43" w:rsidRPr="00E156B4" w:rsidRDefault="15CFBCBB" w:rsidP="6035CCD4">
      <w:r>
        <w:rPr>
          <w:noProof/>
        </w:rPr>
        <w:drawing>
          <wp:inline distT="0" distB="0" distL="0" distR="0" wp14:anchorId="2C6C1DF7" wp14:editId="3D925CDB">
            <wp:extent cx="3752850" cy="2647950"/>
            <wp:effectExtent l="76200" t="76200" r="133350" b="133350"/>
            <wp:docPr id="839073331" name="Picture 83907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073331"/>
                    <pic:cNvPicPr/>
                  </pic:nvPicPr>
                  <pic:blipFill>
                    <a:blip r:embed="rId14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C449F" w14:textId="1FF56B6D" w:rsidR="6035CCD4" w:rsidRPr="00E156B4" w:rsidRDefault="6035CCD4" w:rsidP="6035CCD4"/>
    <w:p w14:paraId="15B46B52" w14:textId="39570CB7" w:rsidR="0E80BA43" w:rsidRPr="00E156B4" w:rsidRDefault="0E80BA43" w:rsidP="6035CCD4"/>
    <w:p w14:paraId="01B2F697" w14:textId="6D4D914C" w:rsidR="6035CCD4" w:rsidRPr="00E156B4" w:rsidRDefault="6035CCD4" w:rsidP="6035CCD4"/>
    <w:p w14:paraId="1CB5888D" w14:textId="77777777" w:rsidR="00A45F1F" w:rsidRPr="00E156B4" w:rsidRDefault="00A45F1F" w:rsidP="00646469">
      <w:pPr>
        <w:pStyle w:val="Heading3"/>
        <w:numPr>
          <w:ilvl w:val="2"/>
          <w:numId w:val="4"/>
        </w:numPr>
      </w:pPr>
      <w:r w:rsidRPr="034F975A">
        <w:t>MLP Classifier</w:t>
      </w:r>
    </w:p>
    <w:p w14:paraId="1B6284F7" w14:textId="5FF25946" w:rsidR="6035CCD4" w:rsidRPr="00E156B4" w:rsidRDefault="6035CCD4" w:rsidP="6035CCD4"/>
    <w:p w14:paraId="5CE5C33A" w14:textId="097E0B24" w:rsidR="6035CCD4" w:rsidRPr="00E156B4" w:rsidRDefault="4E94A67C" w:rsidP="6035CCD4">
      <w:r>
        <w:rPr>
          <w:noProof/>
        </w:rPr>
        <w:drawing>
          <wp:inline distT="0" distB="0" distL="0" distR="0" wp14:anchorId="14B159FB" wp14:editId="3DF74A1E">
            <wp:extent cx="4572000" cy="742950"/>
            <wp:effectExtent l="76200" t="76200" r="133350" b="133350"/>
            <wp:docPr id="1151533286" name="Picture 115153328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9544C" w14:textId="437E1A8D" w:rsidR="6035CCD4" w:rsidRPr="00E156B4" w:rsidRDefault="67B8A85F" w:rsidP="6035CCD4">
      <w:r>
        <w:rPr>
          <w:noProof/>
        </w:rPr>
        <w:drawing>
          <wp:inline distT="0" distB="0" distL="0" distR="0" wp14:anchorId="54784E0A" wp14:editId="45916290">
            <wp:extent cx="2943225" cy="2647950"/>
            <wp:effectExtent l="76200" t="76200" r="142875" b="133350"/>
            <wp:docPr id="2103642656" name="Picture 210364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3642656"/>
                    <pic:cNvPicPr/>
                  </pic:nvPicPr>
                  <pic:blipFill>
                    <a:blip r:embed="rId143">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3C663" w14:textId="0BB394CC" w:rsidR="4E94A67C" w:rsidRDefault="4E94A67C" w:rsidP="35D1B2A2">
      <w:r>
        <w:rPr>
          <w:noProof/>
        </w:rPr>
        <w:drawing>
          <wp:inline distT="0" distB="0" distL="0" distR="0" wp14:anchorId="1ED6E038" wp14:editId="560FDE19">
            <wp:extent cx="4572000" cy="876300"/>
            <wp:effectExtent l="76200" t="76200" r="133350" b="133350"/>
            <wp:docPr id="1803514204" name="Picture 18035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C67E56" w14:textId="0BB394CC" w:rsidR="6035CCD4" w:rsidRPr="00E156B4" w:rsidRDefault="4E94A67C" w:rsidP="6035CCD4">
      <w:r>
        <w:rPr>
          <w:noProof/>
        </w:rPr>
        <w:drawing>
          <wp:inline distT="0" distB="0" distL="0" distR="0" wp14:anchorId="12D3E596" wp14:editId="7EF3A967">
            <wp:extent cx="4572000" cy="495300"/>
            <wp:effectExtent l="76200" t="76200" r="133350" b="133350"/>
            <wp:docPr id="61880970" name="Picture 61880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0163F3" w14:textId="03503727" w:rsidR="22A83C3A" w:rsidRPr="00E156B4" w:rsidRDefault="22A83C3A" w:rsidP="22A83C3A"/>
    <w:p w14:paraId="4CE5B42F" w14:textId="7089C80C" w:rsidR="22A83C3A" w:rsidRPr="00E156B4" w:rsidRDefault="22A83C3A" w:rsidP="22A83C3A"/>
    <w:p w14:paraId="4B517596" w14:textId="1BFB7528" w:rsidR="22A83C3A" w:rsidRPr="00E156B4" w:rsidRDefault="71A8E0B5" w:rsidP="22A83C3A">
      <w:r>
        <w:rPr>
          <w:noProof/>
        </w:rPr>
        <w:drawing>
          <wp:inline distT="0" distB="0" distL="0" distR="0" wp14:anchorId="19750B6D" wp14:editId="664E96ED">
            <wp:extent cx="3752850" cy="2647950"/>
            <wp:effectExtent l="76200" t="76200" r="133350" b="133350"/>
            <wp:docPr id="896102960" name="Picture 89610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102960"/>
                    <pic:cNvPicPr/>
                  </pic:nvPicPr>
                  <pic:blipFill>
                    <a:blip r:embed="rId146">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499EE" w14:textId="584519B5" w:rsidR="22A83C3A" w:rsidRPr="00E156B4" w:rsidRDefault="22A83C3A" w:rsidP="6821B777">
      <w:pPr>
        <w:ind w:firstLine="0"/>
      </w:pPr>
    </w:p>
    <w:p w14:paraId="7B4454E6" w14:textId="77777777" w:rsidR="00A45F1F" w:rsidRPr="00E156B4" w:rsidRDefault="00A45F1F" w:rsidP="00646469">
      <w:pPr>
        <w:pStyle w:val="Heading3"/>
        <w:numPr>
          <w:ilvl w:val="2"/>
          <w:numId w:val="4"/>
        </w:numPr>
      </w:pPr>
      <w:r w:rsidRPr="034F975A">
        <w:t>Catboost Classifier</w:t>
      </w:r>
    </w:p>
    <w:p w14:paraId="3E9F6AAF" w14:textId="77777777" w:rsidR="00B93DBC" w:rsidRPr="00E156B4" w:rsidRDefault="00B93DBC" w:rsidP="00B93DBC"/>
    <w:p w14:paraId="49FA3A29" w14:textId="7F2B6CFD" w:rsidR="1B14B567" w:rsidRPr="00E156B4" w:rsidRDefault="467200B7" w:rsidP="6821B777">
      <w:r>
        <w:rPr>
          <w:noProof/>
        </w:rPr>
        <w:drawing>
          <wp:inline distT="0" distB="0" distL="0" distR="0" wp14:anchorId="0EE26712" wp14:editId="700A8588">
            <wp:extent cx="4572000" cy="561975"/>
            <wp:effectExtent l="76200" t="76200" r="133350" b="142875"/>
            <wp:docPr id="1901852879" name="Picture 190185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85287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2000" cy="56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39D9B7" w14:textId="4001297C" w:rsidR="1B14B567" w:rsidRPr="00E156B4" w:rsidRDefault="4A7EF956" w:rsidP="6821B777">
      <w:r>
        <w:rPr>
          <w:noProof/>
        </w:rPr>
        <w:drawing>
          <wp:inline distT="0" distB="0" distL="0" distR="0" wp14:anchorId="3B24FBED" wp14:editId="26D03E66">
            <wp:extent cx="2943225" cy="2647950"/>
            <wp:effectExtent l="76200" t="76200" r="142875" b="133350"/>
            <wp:docPr id="1064475693" name="Picture 106447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475693"/>
                    <pic:cNvPicPr/>
                  </pic:nvPicPr>
                  <pic:blipFill>
                    <a:blip r:embed="rId148">
                      <a:extLst>
                        <a:ext uri="{28A0092B-C50C-407E-A947-70E740481C1C}">
                          <a14:useLocalDpi xmlns:a14="http://schemas.microsoft.com/office/drawing/2010/main" val="0"/>
                        </a:ext>
                      </a:extLst>
                    </a:blip>
                    <a:srcRect/>
                    <a:stretch>
                      <a:fillRect/>
                    </a:stretch>
                  </pic:blipFill>
                  <pic:spPr>
                    <a:xfrm>
                      <a:off x="0" y="0"/>
                      <a:ext cx="2943225"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B9C3E7" w14:textId="11909645" w:rsidR="6821B777" w:rsidRPr="00E156B4" w:rsidRDefault="6821B777" w:rsidP="6821B777"/>
    <w:p w14:paraId="59094DBD" w14:textId="07A15264" w:rsidR="1B14B567" w:rsidRPr="00E156B4" w:rsidRDefault="467200B7" w:rsidP="6821B777">
      <w:r>
        <w:rPr>
          <w:noProof/>
        </w:rPr>
        <w:drawing>
          <wp:inline distT="0" distB="0" distL="0" distR="0" wp14:anchorId="684BE045" wp14:editId="2A1DE476">
            <wp:extent cx="4572000" cy="838200"/>
            <wp:effectExtent l="76200" t="76200" r="133350" b="133350"/>
            <wp:docPr id="69042363" name="Picture 6904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74A1E" w14:textId="52E27FB9" w:rsidR="1B14B567" w:rsidRPr="00E156B4" w:rsidRDefault="467200B7" w:rsidP="6821B777">
      <w:r>
        <w:rPr>
          <w:noProof/>
        </w:rPr>
        <w:drawing>
          <wp:inline distT="0" distB="0" distL="0" distR="0" wp14:anchorId="2412CE94" wp14:editId="10B39AC9">
            <wp:extent cx="4572000" cy="504825"/>
            <wp:effectExtent l="76200" t="76200" r="133350" b="142875"/>
            <wp:docPr id="168428430" name="Picture 16842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504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AA0B02" w14:textId="53816621" w:rsidR="1B14B567" w:rsidRPr="00E156B4" w:rsidRDefault="1B14B567" w:rsidP="6821B777"/>
    <w:p w14:paraId="70D21E6B" w14:textId="124D528E" w:rsidR="6821B777" w:rsidRPr="00E156B4" w:rsidRDefault="3EE41304" w:rsidP="6821B777">
      <w:r>
        <w:rPr>
          <w:noProof/>
        </w:rPr>
        <w:drawing>
          <wp:inline distT="0" distB="0" distL="0" distR="0" wp14:anchorId="666237DF" wp14:editId="032C35C3">
            <wp:extent cx="3752850" cy="2647950"/>
            <wp:effectExtent l="76200" t="76200" r="133350" b="133350"/>
            <wp:docPr id="1653697717" name="Picture 165369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697717"/>
                    <pic:cNvPicPr/>
                  </pic:nvPicPr>
                  <pic:blipFill>
                    <a:blip r:embed="rId151">
                      <a:extLst>
                        <a:ext uri="{28A0092B-C50C-407E-A947-70E740481C1C}">
                          <a14:useLocalDpi xmlns:a14="http://schemas.microsoft.com/office/drawing/2010/main" val="0"/>
                        </a:ext>
                      </a:extLst>
                    </a:blip>
                    <a:srcRect/>
                    <a:stretch>
                      <a:fillRect/>
                    </a:stretch>
                  </pic:blipFill>
                  <pic:spPr>
                    <a:xfrm>
                      <a:off x="0" y="0"/>
                      <a:ext cx="375285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21AC95" w14:textId="4DE6EC16" w:rsidR="1B14B567" w:rsidRPr="00E156B4" w:rsidRDefault="1B14B567" w:rsidP="6821B777"/>
    <w:p w14:paraId="135DE19F" w14:textId="4FF8097C" w:rsidR="00B93DBC" w:rsidRPr="00E156B4" w:rsidRDefault="01D66B37" w:rsidP="003B3DFE">
      <w:pPr>
        <w:pStyle w:val="heading20"/>
      </w:pPr>
      <w:r w:rsidRPr="034F975A">
        <w:t>Feature Importance</w:t>
      </w:r>
      <w:r w:rsidR="5E224627" w:rsidRPr="034F975A">
        <w:t xml:space="preserve"> Inference</w:t>
      </w:r>
    </w:p>
    <w:p w14:paraId="7CAFBFC2" w14:textId="68A2EB67" w:rsidR="05CDDDCA" w:rsidRPr="00E156B4" w:rsidRDefault="05CDDDCA" w:rsidP="00757170">
      <w:pPr>
        <w:pStyle w:val="Heading3"/>
        <w:numPr>
          <w:ilvl w:val="2"/>
          <w:numId w:val="4"/>
        </w:numPr>
      </w:pPr>
      <w:r w:rsidRPr="034F975A">
        <w:t>Hospital Utilization:</w:t>
      </w:r>
    </w:p>
    <w:p w14:paraId="7308EBF3" w14:textId="5F407F03" w:rsidR="03A164A6" w:rsidRPr="00E156B4" w:rsidRDefault="03A164A6" w:rsidP="03A164A6"/>
    <w:p w14:paraId="3E48DCA2" w14:textId="019D4FBC" w:rsidR="34EC74BF" w:rsidRPr="00E156B4" w:rsidRDefault="34EC74BF" w:rsidP="5E878772">
      <w:r w:rsidRPr="034F975A">
        <w:t>We observe that age, income ratios, ethnicity/race, and education are major factors in feature importance.</w:t>
      </w:r>
    </w:p>
    <w:p w14:paraId="5B05E52C" w14:textId="27DAA187" w:rsidR="6035CCD4" w:rsidRPr="00E156B4" w:rsidRDefault="6035CCD4" w:rsidP="6035CCD4"/>
    <w:p w14:paraId="7A812E7B" w14:textId="63F81F5E" w:rsidR="0D7908CB" w:rsidRDefault="0D7908CB" w:rsidP="6035CCD4">
      <w:r>
        <w:rPr>
          <w:noProof/>
        </w:rPr>
        <w:drawing>
          <wp:inline distT="0" distB="0" distL="0" distR="0" wp14:anchorId="3D3BF4DA" wp14:editId="2D0A3ABB">
            <wp:extent cx="5423105" cy="729355"/>
            <wp:effectExtent l="76200" t="76200" r="139700" b="128270"/>
            <wp:docPr id="713355853" name="Picture 71335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355853"/>
                    <pic:cNvPicPr/>
                  </pic:nvPicPr>
                  <pic:blipFill>
                    <a:blip r:embed="rId152">
                      <a:extLst>
                        <a:ext uri="{28A0092B-C50C-407E-A947-70E740481C1C}">
                          <a14:useLocalDpi xmlns:a14="http://schemas.microsoft.com/office/drawing/2010/main" val="0"/>
                        </a:ext>
                      </a:extLst>
                    </a:blip>
                    <a:stretch>
                      <a:fillRect/>
                    </a:stretch>
                  </pic:blipFill>
                  <pic:spPr>
                    <a:xfrm>
                      <a:off x="0" y="0"/>
                      <a:ext cx="5423105" cy="729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13E35E" w14:textId="45E82342" w:rsidR="00616870" w:rsidRPr="00E156B4" w:rsidRDefault="00616870" w:rsidP="00616870">
      <w:pPr>
        <w:jc w:val="center"/>
      </w:pPr>
      <w:r>
        <w:t xml:space="preserve">Figure: The code above is used to show which variable </w:t>
      </w:r>
      <w:r w:rsidR="00474AB4">
        <w:t>has more importance in the model.</w:t>
      </w:r>
    </w:p>
    <w:p w14:paraId="5E9604B5" w14:textId="45E82342" w:rsidR="00757170" w:rsidRDefault="00757170" w:rsidP="556649BB">
      <w:pPr>
        <w:rPr>
          <w:b/>
          <w:bCs/>
        </w:rPr>
      </w:pPr>
    </w:p>
    <w:p w14:paraId="6ACABA8C" w14:textId="66DCD77D" w:rsidR="303ACFB2" w:rsidRPr="00E156B4" w:rsidRDefault="0CE98D09" w:rsidP="00757170">
      <w:pPr>
        <w:pStyle w:val="Heading4"/>
        <w:numPr>
          <w:ilvl w:val="3"/>
          <w:numId w:val="4"/>
        </w:numPr>
      </w:pPr>
      <w:r w:rsidRPr="034F975A">
        <w:t>XG-BOOST</w:t>
      </w:r>
    </w:p>
    <w:p w14:paraId="0A3F06E7" w14:textId="3EFAA764" w:rsidR="7DBA7661" w:rsidRPr="00E156B4" w:rsidRDefault="7FD40967" w:rsidP="2B506E70">
      <w:r>
        <w:rPr>
          <w:noProof/>
        </w:rPr>
        <w:drawing>
          <wp:inline distT="0" distB="0" distL="0" distR="0" wp14:anchorId="3AE95890" wp14:editId="59C1D9C9">
            <wp:extent cx="4391025" cy="3171825"/>
            <wp:effectExtent l="76200" t="76200" r="142875" b="142875"/>
            <wp:docPr id="2051125330" name="Picture 205112533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125330"/>
                    <pic:cNvPicPr/>
                  </pic:nvPicPr>
                  <pic:blipFill>
                    <a:blip r:embed="rId153">
                      <a:extLst>
                        <a:ext uri="{28A0092B-C50C-407E-A947-70E740481C1C}">
                          <a14:useLocalDpi xmlns:a14="http://schemas.microsoft.com/office/drawing/2010/main" val="0"/>
                        </a:ext>
                      </a:extLst>
                    </a:blip>
                    <a:srcRect/>
                    <a:stretch>
                      <a:fillRect/>
                    </a:stretch>
                  </pic:blipFill>
                  <pic:spPr>
                    <a:xfrm>
                      <a:off x="0" y="0"/>
                      <a:ext cx="439102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AB1449" w14:textId="1F6BD213" w:rsidR="00474AB4" w:rsidRPr="00E156B4" w:rsidRDefault="00474AB4" w:rsidP="00474AB4">
      <w:pPr>
        <w:jc w:val="center"/>
      </w:pPr>
      <w:r>
        <w:t>Figure: HUQ051 has more importance in XG-Boost.</w:t>
      </w:r>
    </w:p>
    <w:p w14:paraId="5B7804BF" w14:textId="0504F473" w:rsidR="6035CCD4" w:rsidRPr="00E156B4" w:rsidRDefault="7DBA7661" w:rsidP="00757170">
      <w:pPr>
        <w:pStyle w:val="Heading4"/>
        <w:numPr>
          <w:ilvl w:val="3"/>
          <w:numId w:val="4"/>
        </w:numPr>
      </w:pPr>
      <w:r w:rsidRPr="034F975A">
        <w:t>LIGHT GBM</w:t>
      </w:r>
    </w:p>
    <w:p w14:paraId="7831EEE2" w14:textId="27E31FAC" w:rsidR="00036BE7" w:rsidRPr="00E156B4" w:rsidRDefault="6F675B88" w:rsidP="3904620A">
      <w:pPr>
        <w:ind w:firstLine="0"/>
      </w:pPr>
      <w:r>
        <w:rPr>
          <w:noProof/>
        </w:rPr>
        <w:drawing>
          <wp:inline distT="0" distB="0" distL="0" distR="0" wp14:anchorId="1F5DF771" wp14:editId="060608E8">
            <wp:extent cx="4391025" cy="3171825"/>
            <wp:effectExtent l="76200" t="76200" r="142875" b="142875"/>
            <wp:docPr id="1634478291" name="Picture 163447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4478291"/>
                    <pic:cNvPicPr/>
                  </pic:nvPicPr>
                  <pic:blipFill>
                    <a:blip r:embed="rId154">
                      <a:extLst>
                        <a:ext uri="{28A0092B-C50C-407E-A947-70E740481C1C}">
                          <a14:useLocalDpi xmlns:a14="http://schemas.microsoft.com/office/drawing/2010/main" val="0"/>
                        </a:ext>
                      </a:extLst>
                    </a:blip>
                    <a:srcRect/>
                    <a:stretch>
                      <a:fillRect/>
                    </a:stretch>
                  </pic:blipFill>
                  <pic:spPr>
                    <a:xfrm>
                      <a:off x="0" y="0"/>
                      <a:ext cx="4391025"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EA3859" w14:textId="45E82342" w:rsidR="00E44E62" w:rsidRPr="00E156B4" w:rsidRDefault="00E44E62" w:rsidP="00E44E62">
      <w:pPr>
        <w:ind w:firstLine="0"/>
        <w:jc w:val="center"/>
      </w:pPr>
      <w:r>
        <w:t>Figure: INDFM</w:t>
      </w:r>
    </w:p>
    <w:p w14:paraId="47E5CD77" w14:textId="27364990" w:rsidR="00036BE7" w:rsidRPr="00E156B4" w:rsidRDefault="7DBA7661" w:rsidP="00757170">
      <w:pPr>
        <w:pStyle w:val="Heading4"/>
        <w:numPr>
          <w:ilvl w:val="3"/>
          <w:numId w:val="4"/>
        </w:numPr>
      </w:pPr>
      <w:r w:rsidRPr="034F975A">
        <w:t>Random Forest Classifier</w:t>
      </w:r>
    </w:p>
    <w:p w14:paraId="0756A9F2" w14:textId="40DEEFF1" w:rsidR="00036BE7" w:rsidRPr="00E156B4" w:rsidRDefault="23EBF355" w:rsidP="506EE2EE">
      <w:pPr>
        <w:ind w:firstLine="0"/>
        <w:rPr>
          <w:b/>
          <w:bCs/>
        </w:rPr>
      </w:pPr>
      <w:r>
        <w:rPr>
          <w:noProof/>
        </w:rPr>
        <w:drawing>
          <wp:inline distT="0" distB="0" distL="0" distR="0" wp14:anchorId="3F9CE195" wp14:editId="36CF57A9">
            <wp:extent cx="4391025" cy="3152775"/>
            <wp:effectExtent l="152400" t="152400" r="352425" b="352425"/>
            <wp:docPr id="608914224" name="Picture 60891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914224"/>
                    <pic:cNvPicPr/>
                  </pic:nvPicPr>
                  <pic:blipFill>
                    <a:blip r:embed="rId155">
                      <a:extLst>
                        <a:ext uri="{28A0092B-C50C-407E-A947-70E740481C1C}">
                          <a14:useLocalDpi xmlns:a14="http://schemas.microsoft.com/office/drawing/2010/main" val="0"/>
                        </a:ext>
                      </a:extLst>
                    </a:blip>
                    <a:srcRect/>
                    <a:stretch>
                      <a:fillRect/>
                    </a:stretch>
                  </pic:blipFill>
                  <pic:spPr>
                    <a:xfrm>
                      <a:off x="0" y="0"/>
                      <a:ext cx="4391025" cy="3152775"/>
                    </a:xfrm>
                    <a:prstGeom prst="rect">
                      <a:avLst/>
                    </a:prstGeom>
                    <a:ln>
                      <a:noFill/>
                    </a:ln>
                    <a:effectLst>
                      <a:outerShdw blurRad="292100" dist="139700" dir="2700000" algn="tl" rotWithShape="0">
                        <a:srgbClr val="333333">
                          <a:alpha val="65000"/>
                        </a:srgbClr>
                      </a:outerShdw>
                    </a:effectLst>
                  </pic:spPr>
                </pic:pic>
              </a:graphicData>
            </a:graphic>
          </wp:inline>
        </w:drawing>
      </w:r>
      <w:r w:rsidR="7DBA7661" w:rsidRPr="034F975A">
        <w:rPr>
          <w:b/>
        </w:rPr>
        <w:t xml:space="preserve"> </w:t>
      </w:r>
    </w:p>
    <w:p w14:paraId="54912764" w14:textId="47FBEAF6" w:rsidR="00036BE7" w:rsidRPr="00E156B4" w:rsidRDefault="29D431DA" w:rsidP="00757170">
      <w:pPr>
        <w:pStyle w:val="Heading4"/>
        <w:numPr>
          <w:ilvl w:val="3"/>
          <w:numId w:val="4"/>
        </w:numPr>
      </w:pPr>
      <w:r w:rsidRPr="034F975A">
        <w:t>CATBOOST</w:t>
      </w:r>
    </w:p>
    <w:p w14:paraId="44967A77" w14:textId="4D6D0E42" w:rsidR="060FE06D" w:rsidRPr="00E156B4" w:rsidRDefault="6D7D641E" w:rsidP="6A356FF4">
      <w:pPr>
        <w:ind w:firstLine="0"/>
      </w:pPr>
      <w:r>
        <w:rPr>
          <w:noProof/>
        </w:rPr>
        <w:drawing>
          <wp:inline distT="0" distB="0" distL="0" distR="0" wp14:anchorId="58704076" wp14:editId="24170D93">
            <wp:extent cx="4572000" cy="3152775"/>
            <wp:effectExtent l="76200" t="76200" r="133350" b="142875"/>
            <wp:docPr id="716159310" name="Picture 71615931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159310"/>
                    <pic:cNvPicPr/>
                  </pic:nvPicPr>
                  <pic:blipFill>
                    <a:blip r:embed="rId156">
                      <a:extLst>
                        <a:ext uri="{28A0092B-C50C-407E-A947-70E740481C1C}">
                          <a14:useLocalDpi xmlns:a14="http://schemas.microsoft.com/office/drawing/2010/main" val="0"/>
                        </a:ext>
                      </a:extLst>
                    </a:blip>
                    <a:srcRect/>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E7B70F" w14:textId="50F72B9F" w:rsidR="00CE70DC" w:rsidRPr="00E156B4" w:rsidRDefault="58886C11" w:rsidP="00716927">
      <w:pPr>
        <w:pStyle w:val="Heading3"/>
        <w:numPr>
          <w:ilvl w:val="2"/>
          <w:numId w:val="4"/>
        </w:numPr>
      </w:pPr>
      <w:r w:rsidRPr="034F975A">
        <w:t xml:space="preserve">Health Insurance Feature </w:t>
      </w:r>
      <w:r w:rsidR="66F1EBEF" w:rsidRPr="034F975A">
        <w:t>Importance</w:t>
      </w:r>
      <w:r w:rsidRPr="034F975A">
        <w:t xml:space="preserve"> Inference</w:t>
      </w:r>
    </w:p>
    <w:p w14:paraId="2B03B725" w14:textId="263E40AD" w:rsidR="00CE70DC" w:rsidRDefault="1ACC1C34" w:rsidP="00716927">
      <w:pPr>
        <w:pStyle w:val="Heading4"/>
        <w:numPr>
          <w:ilvl w:val="3"/>
          <w:numId w:val="0"/>
        </w:numPr>
      </w:pPr>
      <w:r>
        <w:rPr>
          <w:noProof/>
        </w:rPr>
        <w:drawing>
          <wp:inline distT="0" distB="0" distL="0" distR="0" wp14:anchorId="158037A4" wp14:editId="1DEB3D1A">
            <wp:extent cx="5317739" cy="1133475"/>
            <wp:effectExtent l="0" t="0" r="0" b="0"/>
            <wp:docPr id="1558395079" name="Picture 155839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395079"/>
                    <pic:cNvPicPr/>
                  </pic:nvPicPr>
                  <pic:blipFill>
                    <a:blip r:embed="rId157">
                      <a:extLst>
                        <a:ext uri="{28A0092B-C50C-407E-A947-70E740481C1C}">
                          <a14:useLocalDpi xmlns:a14="http://schemas.microsoft.com/office/drawing/2010/main" val="0"/>
                        </a:ext>
                      </a:extLst>
                    </a:blip>
                    <a:stretch>
                      <a:fillRect/>
                    </a:stretch>
                  </pic:blipFill>
                  <pic:spPr>
                    <a:xfrm>
                      <a:off x="0" y="0"/>
                      <a:ext cx="5317739" cy="1133475"/>
                    </a:xfrm>
                    <a:prstGeom prst="rect">
                      <a:avLst/>
                    </a:prstGeom>
                  </pic:spPr>
                </pic:pic>
              </a:graphicData>
            </a:graphic>
          </wp:inline>
        </w:drawing>
      </w:r>
    </w:p>
    <w:p w14:paraId="7C39D8ED" w14:textId="263E40AD" w:rsidR="00716927" w:rsidRDefault="00716927" w:rsidP="00716927"/>
    <w:p w14:paraId="1B788290" w14:textId="263E40AD" w:rsidR="00716927" w:rsidRPr="00716927" w:rsidRDefault="00716927" w:rsidP="00716927">
      <w:pPr>
        <w:pStyle w:val="Heading4"/>
        <w:numPr>
          <w:ilvl w:val="3"/>
          <w:numId w:val="4"/>
        </w:numPr>
      </w:pPr>
      <w:r>
        <w:t>XGBoost Classifier</w:t>
      </w:r>
    </w:p>
    <w:p w14:paraId="385E9178" w14:textId="01B978F7" w:rsidR="00CE70DC" w:rsidRPr="00E156B4" w:rsidRDefault="00580414" w:rsidP="7850E5DB">
      <w:pPr>
        <w:rPr>
          <w:b/>
          <w:bCs/>
        </w:rPr>
      </w:pPr>
      <w:r>
        <w:rPr>
          <w:noProof/>
        </w:rPr>
        <w:drawing>
          <wp:inline distT="0" distB="0" distL="0" distR="0" wp14:anchorId="78B955C8" wp14:editId="1E2B1A87">
            <wp:extent cx="4391025" cy="3286125"/>
            <wp:effectExtent l="76200" t="76200" r="142875" b="142875"/>
            <wp:docPr id="1589103023" name="Picture 158910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9103023"/>
                    <pic:cNvPicPr/>
                  </pic:nvPicPr>
                  <pic:blipFill>
                    <a:blip r:embed="rId158">
                      <a:extLst>
                        <a:ext uri="{28A0092B-C50C-407E-A947-70E740481C1C}">
                          <a14:useLocalDpi xmlns:a14="http://schemas.microsoft.com/office/drawing/2010/main" val="0"/>
                        </a:ext>
                      </a:extLst>
                    </a:blip>
                    <a:srcRect/>
                    <a:stretch>
                      <a:fillRect/>
                    </a:stretch>
                  </pic:blipFill>
                  <pic:spPr>
                    <a:xfrm>
                      <a:off x="0" y="0"/>
                      <a:ext cx="4391025" cy="328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46E31D9A" w:rsidRPr="7850E5DB">
        <w:rPr>
          <w:b/>
          <w:bCs/>
        </w:rPr>
        <w:t xml:space="preserve"> </w:t>
      </w:r>
    </w:p>
    <w:p w14:paraId="24E7CBFD" w14:textId="263E40AD" w:rsidR="00716927" w:rsidRDefault="00716927" w:rsidP="7850E5DB">
      <w:pPr>
        <w:rPr>
          <w:b/>
          <w:bCs/>
        </w:rPr>
      </w:pPr>
    </w:p>
    <w:p w14:paraId="37267B29" w14:textId="1377DB92" w:rsidR="57D7D95B" w:rsidRPr="00E156B4" w:rsidRDefault="57D7D95B" w:rsidP="00716927">
      <w:pPr>
        <w:pStyle w:val="Heading4"/>
        <w:numPr>
          <w:ilvl w:val="3"/>
          <w:numId w:val="4"/>
        </w:numPr>
      </w:pPr>
      <w:r w:rsidRPr="034F975A">
        <w:t>LIGHT GBM</w:t>
      </w:r>
    </w:p>
    <w:p w14:paraId="34A371E4" w14:textId="35AC7C02" w:rsidR="579E8BD7" w:rsidRPr="00E156B4" w:rsidRDefault="121892D1" w:rsidP="14593C91">
      <w:r>
        <w:rPr>
          <w:noProof/>
        </w:rPr>
        <w:drawing>
          <wp:inline distT="0" distB="0" distL="0" distR="0" wp14:anchorId="4B2C4B70" wp14:editId="1775F812">
            <wp:extent cx="4391025" cy="3286125"/>
            <wp:effectExtent l="76200" t="76200" r="142875" b="142875"/>
            <wp:docPr id="737750391" name="Picture 73775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750391"/>
                    <pic:cNvPicPr/>
                  </pic:nvPicPr>
                  <pic:blipFill>
                    <a:blip r:embed="rId159">
                      <a:extLst>
                        <a:ext uri="{28A0092B-C50C-407E-A947-70E740481C1C}">
                          <a14:useLocalDpi xmlns:a14="http://schemas.microsoft.com/office/drawing/2010/main" val="0"/>
                        </a:ext>
                      </a:extLst>
                    </a:blip>
                    <a:srcRect/>
                    <a:stretch>
                      <a:fillRect/>
                    </a:stretch>
                  </pic:blipFill>
                  <pic:spPr>
                    <a:xfrm>
                      <a:off x="0" y="0"/>
                      <a:ext cx="4391025" cy="328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3FF9C" w14:textId="328C2FC1" w:rsidR="579E8BD7" w:rsidRPr="00E156B4" w:rsidRDefault="0192EA3D" w:rsidP="00716927">
      <w:pPr>
        <w:pStyle w:val="Heading4"/>
        <w:numPr>
          <w:ilvl w:val="3"/>
          <w:numId w:val="4"/>
        </w:numPr>
      </w:pPr>
      <w:r w:rsidRPr="034F975A">
        <w:t>Random Forest Classifie</w:t>
      </w:r>
      <w:r w:rsidR="225D298B" w:rsidRPr="034F975A">
        <w:t>r</w:t>
      </w:r>
    </w:p>
    <w:p w14:paraId="79BA2480" w14:textId="35AC7C02" w:rsidR="579E8BD7" w:rsidRPr="00E156B4" w:rsidRDefault="698606B3" w:rsidP="75705DF0">
      <w:r>
        <w:rPr>
          <w:noProof/>
        </w:rPr>
        <w:drawing>
          <wp:inline distT="0" distB="0" distL="0" distR="0" wp14:anchorId="420981C2" wp14:editId="6255026E">
            <wp:extent cx="4391025" cy="3286125"/>
            <wp:effectExtent l="76200" t="76200" r="142875" b="142875"/>
            <wp:docPr id="1177126439" name="Picture 117712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126439"/>
                    <pic:cNvPicPr/>
                  </pic:nvPicPr>
                  <pic:blipFill>
                    <a:blip r:embed="rId160">
                      <a:extLst>
                        <a:ext uri="{28A0092B-C50C-407E-A947-70E740481C1C}">
                          <a14:useLocalDpi xmlns:a14="http://schemas.microsoft.com/office/drawing/2010/main" val="0"/>
                        </a:ext>
                      </a:extLst>
                    </a:blip>
                    <a:srcRect/>
                    <a:stretch>
                      <a:fillRect/>
                    </a:stretch>
                  </pic:blipFill>
                  <pic:spPr>
                    <a:xfrm>
                      <a:off x="0" y="0"/>
                      <a:ext cx="4391025" cy="3286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ADCC14" w14:textId="263E40AD" w:rsidR="00716927" w:rsidRDefault="00716927" w:rsidP="7850E5DB">
      <w:pPr>
        <w:rPr>
          <w:b/>
          <w:bCs/>
        </w:rPr>
      </w:pPr>
    </w:p>
    <w:p w14:paraId="5D263FF3" w14:textId="00D6137F" w:rsidR="579E8BD7" w:rsidRPr="00E156B4" w:rsidRDefault="76732F7A" w:rsidP="00716927">
      <w:pPr>
        <w:pStyle w:val="Heading4"/>
        <w:numPr>
          <w:ilvl w:val="3"/>
          <w:numId w:val="4"/>
        </w:numPr>
      </w:pPr>
      <w:r w:rsidRPr="034F975A">
        <w:t>CATBOOST</w:t>
      </w:r>
    </w:p>
    <w:p w14:paraId="32C6B5D7" w14:textId="2E873AF3" w:rsidR="0192EA3D" w:rsidRPr="00E156B4" w:rsidRDefault="0192EA3D" w:rsidP="75705DF0">
      <w:r>
        <w:rPr>
          <w:noProof/>
        </w:rPr>
        <w:drawing>
          <wp:inline distT="0" distB="0" distL="0" distR="0" wp14:anchorId="7BB2C820" wp14:editId="0736E8FB">
            <wp:extent cx="4391025" cy="3343275"/>
            <wp:effectExtent l="76200" t="76200" r="142875" b="142875"/>
            <wp:docPr id="829196547" name="Picture 82919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196547"/>
                    <pic:cNvPicPr/>
                  </pic:nvPicPr>
                  <pic:blipFill>
                    <a:blip r:embed="rId161">
                      <a:extLst>
                        <a:ext uri="{28A0092B-C50C-407E-A947-70E740481C1C}">
                          <a14:useLocalDpi xmlns:a14="http://schemas.microsoft.com/office/drawing/2010/main" val="0"/>
                        </a:ext>
                      </a:extLst>
                    </a:blip>
                    <a:srcRect/>
                    <a:stretch>
                      <a:fillRect/>
                    </a:stretch>
                  </pic:blipFill>
                  <pic:spPr>
                    <a:xfrm>
                      <a:off x="0" y="0"/>
                      <a:ext cx="4391025"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4CAF9A" w14:textId="693A415F" w:rsidR="00CE70DC" w:rsidRPr="00E156B4" w:rsidRDefault="75F169A3" w:rsidP="00534618">
      <w:pPr>
        <w:pStyle w:val="heading20"/>
      </w:pPr>
      <w:r w:rsidRPr="034F975A">
        <w:t xml:space="preserve">Model Evaluation </w:t>
      </w:r>
      <w:r w:rsidR="49E001EE" w:rsidRPr="034F975A">
        <w:t>Results</w:t>
      </w:r>
      <w:r w:rsidRPr="034F975A">
        <w:t xml:space="preserve"> Inference</w:t>
      </w:r>
    </w:p>
    <w:p w14:paraId="2185F1CB" w14:textId="133AB349" w:rsidR="000065B9" w:rsidRPr="00E156B4" w:rsidRDefault="00860191" w:rsidP="000065B9">
      <w:pPr>
        <w:ind w:firstLine="0"/>
      </w:pPr>
      <w:r>
        <w:t xml:space="preserve">From the above modeling results </w:t>
      </w:r>
      <w:r w:rsidR="00EE6D6B">
        <w:t>we infer the following,</w:t>
      </w:r>
    </w:p>
    <w:p w14:paraId="73A5AE5F" w14:textId="77777777" w:rsidR="00EE6D6B" w:rsidRDefault="00EE6D6B" w:rsidP="000065B9">
      <w:pPr>
        <w:ind w:firstLine="0"/>
      </w:pPr>
    </w:p>
    <w:p w14:paraId="6E447673" w14:textId="549E2AA1" w:rsidR="00EE6D6B" w:rsidRPr="00E156B4" w:rsidRDefault="000A1222" w:rsidP="00EE6D6B">
      <w:pPr>
        <w:pStyle w:val="Heading3"/>
        <w:numPr>
          <w:ilvl w:val="2"/>
          <w:numId w:val="4"/>
        </w:numPr>
      </w:pPr>
      <w:r>
        <w:t>Evaluation Metrics</w:t>
      </w:r>
    </w:p>
    <w:p w14:paraId="03D48627" w14:textId="77777777" w:rsidR="000A1222" w:rsidRDefault="000A1222" w:rsidP="000A1222"/>
    <w:p w14:paraId="12D9916E" w14:textId="0CD44BDB" w:rsidR="000A1222" w:rsidRPr="000A1222" w:rsidRDefault="002E5C78" w:rsidP="002E5C78">
      <w:pPr>
        <w:pStyle w:val="Heading4"/>
        <w:numPr>
          <w:ilvl w:val="3"/>
          <w:numId w:val="4"/>
        </w:numPr>
      </w:pPr>
      <w:r>
        <w:t>Health Insurance Coverage Evaluation Metrics</w:t>
      </w:r>
    </w:p>
    <w:p w14:paraId="51459153" w14:textId="77777777" w:rsidR="002E5C78" w:rsidRDefault="002E5C78" w:rsidP="002E5C78"/>
    <w:p w14:paraId="2B0668FF" w14:textId="345E30C4" w:rsidR="002E5C78" w:rsidRPr="002E5C78" w:rsidRDefault="002E5C78" w:rsidP="002E5C78">
      <w:r>
        <w:t xml:space="preserve">For our case we see it makes sense to </w:t>
      </w:r>
      <w:r w:rsidR="00EF0507">
        <w:t xml:space="preserve">predict all </w:t>
      </w:r>
      <w:r w:rsidR="00023E33">
        <w:t>respondents with no health insurance coverage</w:t>
      </w:r>
      <w:r w:rsidR="001754FF">
        <w:t xml:space="preserve">. Hence we look at the recall score for the class which represents </w:t>
      </w:r>
      <w:r w:rsidR="00F609B7">
        <w:t>respondents who are not covered by health insurance.</w:t>
      </w:r>
    </w:p>
    <w:p w14:paraId="00D38628" w14:textId="77777777" w:rsidR="008007B1" w:rsidRDefault="008007B1" w:rsidP="002E5C78"/>
    <w:p w14:paraId="006008C0" w14:textId="7055FC26" w:rsidR="008007B1" w:rsidRPr="002E5C78" w:rsidRDefault="008007B1" w:rsidP="002E5C78">
      <w:r>
        <w:t>We see Catboost</w:t>
      </w:r>
      <w:r w:rsidR="00290C1E">
        <w:t xml:space="preserve"> Classifier</w:t>
      </w:r>
      <w:r>
        <w:t xml:space="preserve"> and MLP</w:t>
      </w:r>
      <w:r w:rsidR="00290C1E">
        <w:t xml:space="preserve"> Classifier perform best out of all algorithms used with a recall score of ~0.77 (77%). This represents we are able to predict 77% of all respondents who do not have health insurance accurately as not covered.</w:t>
      </w:r>
    </w:p>
    <w:p w14:paraId="69F802B7" w14:textId="77777777" w:rsidR="00290C1E" w:rsidRDefault="00290C1E" w:rsidP="002E5C78"/>
    <w:p w14:paraId="41B91446" w14:textId="31CF96B5" w:rsidR="00290C1E" w:rsidRDefault="00290C1E" w:rsidP="00290C1E">
      <w:pPr>
        <w:pStyle w:val="Heading4"/>
        <w:numPr>
          <w:ilvl w:val="3"/>
          <w:numId w:val="4"/>
        </w:numPr>
      </w:pPr>
      <w:r>
        <w:t>Hospital Utilization Evaluation Metrics</w:t>
      </w:r>
    </w:p>
    <w:p w14:paraId="2F5E23B3" w14:textId="3C58C7EA" w:rsidR="00290C1E" w:rsidRDefault="00290C1E" w:rsidP="00290C1E">
      <w:r>
        <w:t xml:space="preserve">From our data analysis we observed that most people who are not covered by health insurance fall within the low hospital utilization category. Hence it is important to classify </w:t>
      </w:r>
      <w:r w:rsidR="001D6A0A">
        <w:t>them correctly when predicting hospital utilization.</w:t>
      </w:r>
    </w:p>
    <w:p w14:paraId="567F3FD3" w14:textId="77777777" w:rsidR="001D6A0A" w:rsidRDefault="001D6A0A" w:rsidP="00290C1E"/>
    <w:p w14:paraId="3BBB8FF6" w14:textId="37B4DBF5" w:rsidR="002E12A3" w:rsidRDefault="002E12A3" w:rsidP="002E12A3">
      <w:r>
        <w:t>Similar to our evaluation of Health Insurance coverage, see Catboost Classifier and MLP Classifier perform best out of all algorithms used with a recall score of ~0.</w:t>
      </w:r>
      <w:r w:rsidR="004E0E9B">
        <w:t>94</w:t>
      </w:r>
      <w:r>
        <w:t xml:space="preserve"> (</w:t>
      </w:r>
      <w:r w:rsidR="004E0E9B">
        <w:t>94</w:t>
      </w:r>
      <w:r>
        <w:t xml:space="preserve">%). This represents we are able to predict </w:t>
      </w:r>
      <w:r w:rsidR="004E0E9B">
        <w:t>94</w:t>
      </w:r>
      <w:r>
        <w:t xml:space="preserve">% of all respondents who </w:t>
      </w:r>
      <w:r w:rsidR="00FA730E">
        <w:t>will fall under low healthcare utilization</w:t>
      </w:r>
    </w:p>
    <w:p w14:paraId="50703C0E" w14:textId="77777777" w:rsidR="00FA730E" w:rsidRDefault="00FA730E" w:rsidP="002E12A3"/>
    <w:p w14:paraId="09688A05" w14:textId="77777777" w:rsidR="00FA730E" w:rsidRDefault="00FA730E" w:rsidP="002E12A3"/>
    <w:p w14:paraId="762B4298" w14:textId="51B42A52" w:rsidR="00FA730E" w:rsidRDefault="00FA730E" w:rsidP="00FA730E">
      <w:pPr>
        <w:pStyle w:val="Heading3"/>
        <w:numPr>
          <w:ilvl w:val="2"/>
          <w:numId w:val="4"/>
        </w:numPr>
      </w:pPr>
      <w:r>
        <w:t>Feature Importance Inference</w:t>
      </w:r>
    </w:p>
    <w:p w14:paraId="2D5D09C2" w14:textId="77777777" w:rsidR="00FA730E" w:rsidRDefault="00FA730E" w:rsidP="00FA730E"/>
    <w:p w14:paraId="33FC0568" w14:textId="1F7F2C2A" w:rsidR="00FA730E" w:rsidRDefault="00FA730E" w:rsidP="00FA730E">
      <w:r>
        <w:t>Based on the feature importance of the tree algorithms we see the following,</w:t>
      </w:r>
    </w:p>
    <w:p w14:paraId="35694C59" w14:textId="77777777" w:rsidR="00FA730E" w:rsidRDefault="00FA730E" w:rsidP="00FA730E"/>
    <w:p w14:paraId="376886B1" w14:textId="5C5D6023" w:rsidR="00FA730E" w:rsidRDefault="00FA730E" w:rsidP="00FA730E">
      <w:pPr>
        <w:pStyle w:val="Heading4"/>
        <w:numPr>
          <w:ilvl w:val="3"/>
          <w:numId w:val="4"/>
        </w:numPr>
      </w:pPr>
      <w:r>
        <w:t>Health Insurance Predictive Model Feature Importance Inference</w:t>
      </w:r>
    </w:p>
    <w:p w14:paraId="14177A08" w14:textId="77777777" w:rsidR="00FA730E" w:rsidRDefault="00FA730E" w:rsidP="00FA730E"/>
    <w:p w14:paraId="210C166E" w14:textId="761408BD" w:rsidR="00FA730E" w:rsidRPr="00FA730E" w:rsidRDefault="00FA730E" w:rsidP="00FA730E">
      <w:r>
        <w:t xml:space="preserve">We see the following attributes to commonly have an impact on </w:t>
      </w:r>
      <w:r w:rsidR="004A2F2A">
        <w:t xml:space="preserve">predicting the health insurance coverage of a </w:t>
      </w:r>
      <w:r w:rsidR="005748D5">
        <w:t>respondent</w:t>
      </w:r>
    </w:p>
    <w:p w14:paraId="62763CE8" w14:textId="77777777" w:rsidR="001D6A0A" w:rsidRPr="00290C1E" w:rsidRDefault="001D6A0A" w:rsidP="00290C1E"/>
    <w:p w14:paraId="29E3EC0C" w14:textId="2B046518" w:rsidR="00943DB8" w:rsidRDefault="002D4A3E" w:rsidP="00943DB8">
      <w:pPr>
        <w:pStyle w:val="ListParagraph"/>
        <w:numPr>
          <w:ilvl w:val="0"/>
          <w:numId w:val="29"/>
        </w:numPr>
      </w:pPr>
      <w:r>
        <w:t>RIDRETH</w:t>
      </w:r>
      <w:r w:rsidR="00607EDF">
        <w:t>3</w:t>
      </w:r>
      <w:r w:rsidR="00803D68">
        <w:t xml:space="preserve"> – Race and Ethnicity</w:t>
      </w:r>
    </w:p>
    <w:p w14:paraId="478E8B9B" w14:textId="759AEC61" w:rsidR="002D4A3E" w:rsidRDefault="002D4A3E" w:rsidP="00943DB8">
      <w:pPr>
        <w:pStyle w:val="ListParagraph"/>
        <w:numPr>
          <w:ilvl w:val="0"/>
          <w:numId w:val="29"/>
        </w:numPr>
      </w:pPr>
      <w:r>
        <w:t>DMDEDUC1</w:t>
      </w:r>
      <w:r w:rsidR="00803D68">
        <w:t xml:space="preserve"> – Education level</w:t>
      </w:r>
    </w:p>
    <w:p w14:paraId="2744AA59" w14:textId="6939EF21" w:rsidR="002D4A3E" w:rsidRDefault="00607EDF" w:rsidP="00943DB8">
      <w:pPr>
        <w:pStyle w:val="ListParagraph"/>
        <w:numPr>
          <w:ilvl w:val="0"/>
          <w:numId w:val="29"/>
        </w:numPr>
      </w:pPr>
      <w:r>
        <w:t>HUQ051</w:t>
      </w:r>
      <w:r w:rsidR="00803D68">
        <w:t xml:space="preserve"> – Hospital Utilization Level</w:t>
      </w:r>
    </w:p>
    <w:p w14:paraId="7B80E8D5" w14:textId="47B5285A" w:rsidR="00607EDF" w:rsidRDefault="00607EDF" w:rsidP="00943DB8">
      <w:pPr>
        <w:pStyle w:val="ListParagraph"/>
        <w:numPr>
          <w:ilvl w:val="0"/>
          <w:numId w:val="29"/>
        </w:numPr>
      </w:pPr>
      <w:r>
        <w:t>SIALANG</w:t>
      </w:r>
      <w:r w:rsidR="00803D68">
        <w:t xml:space="preserve"> – Language of Interview</w:t>
      </w:r>
    </w:p>
    <w:p w14:paraId="5122090C" w14:textId="6D32B98C" w:rsidR="00803D68" w:rsidRDefault="00803D68" w:rsidP="00943DB8">
      <w:pPr>
        <w:pStyle w:val="ListParagraph"/>
        <w:numPr>
          <w:ilvl w:val="0"/>
          <w:numId w:val="29"/>
        </w:numPr>
      </w:pPr>
      <w:r>
        <w:t>INDFMPR – Family Income to Poverty Ratio</w:t>
      </w:r>
    </w:p>
    <w:p w14:paraId="766BF26C" w14:textId="28E6E997" w:rsidR="00803D68" w:rsidRDefault="00803D68" w:rsidP="00943DB8">
      <w:pPr>
        <w:pStyle w:val="ListParagraph"/>
        <w:numPr>
          <w:ilvl w:val="0"/>
          <w:numId w:val="29"/>
        </w:numPr>
      </w:pPr>
      <w:r>
        <w:t>RIDAGEMN - Age in Months</w:t>
      </w:r>
    </w:p>
    <w:p w14:paraId="56CC4CEB" w14:textId="640CDA2E" w:rsidR="00FA730E" w:rsidRPr="00FA730E" w:rsidRDefault="00FA730E" w:rsidP="00FA730E">
      <w:pPr>
        <w:pStyle w:val="Heading4"/>
        <w:numPr>
          <w:ilvl w:val="3"/>
          <w:numId w:val="4"/>
        </w:numPr>
      </w:pPr>
      <w:r>
        <w:t>Hospital Utilization Predictive Model Feature Importance Inference</w:t>
      </w:r>
    </w:p>
    <w:p w14:paraId="4E531971" w14:textId="77777777" w:rsidR="005748D5" w:rsidRDefault="005748D5" w:rsidP="005748D5"/>
    <w:p w14:paraId="32EBD8E1" w14:textId="0FF809C7" w:rsidR="005748D5" w:rsidRPr="00FA730E" w:rsidRDefault="005748D5" w:rsidP="005748D5">
      <w:r>
        <w:t xml:space="preserve">We see the following attributes to commonly have an impact on predicting the </w:t>
      </w:r>
      <w:r w:rsidR="00943DB8">
        <w:t>hospital utilization levels</w:t>
      </w:r>
      <w:r>
        <w:t xml:space="preserve"> of a respondent</w:t>
      </w:r>
    </w:p>
    <w:p w14:paraId="28EBE7AD" w14:textId="77777777" w:rsidR="00803D68" w:rsidRDefault="00803D68" w:rsidP="005748D5"/>
    <w:p w14:paraId="59179024" w14:textId="2C6D5A4C" w:rsidR="00803D68" w:rsidRPr="00FA730E" w:rsidRDefault="0063443E" w:rsidP="000A40F9">
      <w:pPr>
        <w:pStyle w:val="ListParagraph"/>
        <w:numPr>
          <w:ilvl w:val="0"/>
          <w:numId w:val="29"/>
        </w:numPr>
      </w:pPr>
      <w:r>
        <w:t>RIDRETH3</w:t>
      </w:r>
      <w:r w:rsidR="000A40F9">
        <w:t xml:space="preserve"> – Race and Ethnicity</w:t>
      </w:r>
    </w:p>
    <w:p w14:paraId="538252BD" w14:textId="52F7AEE9" w:rsidR="0063443E" w:rsidRDefault="00337D2B" w:rsidP="00803D68">
      <w:pPr>
        <w:pStyle w:val="ListParagraph"/>
        <w:numPr>
          <w:ilvl w:val="0"/>
          <w:numId w:val="30"/>
        </w:numPr>
      </w:pPr>
      <w:r>
        <w:t>HIQ032B</w:t>
      </w:r>
      <w:r w:rsidR="00B86775">
        <w:t xml:space="preserve"> - </w:t>
      </w:r>
      <w:r w:rsidR="00B86775" w:rsidRPr="00B86775">
        <w:t>Covered by Medicare</w:t>
      </w:r>
    </w:p>
    <w:p w14:paraId="61436CCE" w14:textId="611937C8" w:rsidR="00337D2B" w:rsidRDefault="00337D2B" w:rsidP="00803D68">
      <w:pPr>
        <w:pStyle w:val="ListParagraph"/>
        <w:numPr>
          <w:ilvl w:val="0"/>
          <w:numId w:val="30"/>
        </w:numPr>
      </w:pPr>
      <w:r>
        <w:t>HUQ071</w:t>
      </w:r>
      <w:r w:rsidR="00B86775">
        <w:t xml:space="preserve"> - </w:t>
      </w:r>
      <w:r w:rsidR="001304CC" w:rsidRPr="001304CC">
        <w:t>Overnight hospital patient in last year</w:t>
      </w:r>
    </w:p>
    <w:p w14:paraId="04BD44E6" w14:textId="49967F9F" w:rsidR="00337D2B" w:rsidRDefault="0037197C" w:rsidP="00803D68">
      <w:pPr>
        <w:pStyle w:val="ListParagraph"/>
        <w:numPr>
          <w:ilvl w:val="0"/>
          <w:numId w:val="30"/>
        </w:numPr>
      </w:pPr>
      <w:r>
        <w:t>INFMPR</w:t>
      </w:r>
      <w:r w:rsidR="001304CC">
        <w:t xml:space="preserve"> </w:t>
      </w:r>
      <w:r w:rsidR="00551296">
        <w:t>–</w:t>
      </w:r>
      <w:r w:rsidR="001304CC">
        <w:t xml:space="preserve"> </w:t>
      </w:r>
      <w:r w:rsidR="00551296">
        <w:t>Family Income to Poverty Ratio</w:t>
      </w:r>
    </w:p>
    <w:p w14:paraId="3D56F6E6" w14:textId="53C7E291" w:rsidR="0037197C" w:rsidRDefault="0037197C" w:rsidP="00803D68">
      <w:pPr>
        <w:pStyle w:val="ListParagraph"/>
        <w:numPr>
          <w:ilvl w:val="0"/>
          <w:numId w:val="30"/>
        </w:numPr>
      </w:pPr>
      <w:r>
        <w:t>RIDAGEMN</w:t>
      </w:r>
      <w:r w:rsidR="00551296">
        <w:t xml:space="preserve"> – Age in Months</w:t>
      </w:r>
    </w:p>
    <w:p w14:paraId="0B3672D2" w14:textId="0973C44F" w:rsidR="0037197C" w:rsidRPr="00FA730E" w:rsidRDefault="000A40F9" w:rsidP="00803D68">
      <w:pPr>
        <w:pStyle w:val="ListParagraph"/>
        <w:numPr>
          <w:ilvl w:val="0"/>
          <w:numId w:val="30"/>
        </w:numPr>
      </w:pPr>
      <w:r>
        <w:t>HUQ010</w:t>
      </w:r>
      <w:r w:rsidR="00CB3490">
        <w:t xml:space="preserve"> - </w:t>
      </w:r>
      <w:r w:rsidR="00CB3490" w:rsidRPr="00CB3490">
        <w:t>General health condition</w:t>
      </w:r>
    </w:p>
    <w:p w14:paraId="61025E63" w14:textId="77777777" w:rsidR="005748D5" w:rsidRPr="005748D5" w:rsidRDefault="005748D5" w:rsidP="005748D5"/>
    <w:p w14:paraId="4BECCEF4" w14:textId="77777777" w:rsidR="00FA730E" w:rsidRPr="00290C1E" w:rsidRDefault="00FA730E" w:rsidP="00290C1E"/>
    <w:p w14:paraId="6F66B4BA" w14:textId="77777777" w:rsidR="00A21463" w:rsidRPr="00E156B4" w:rsidRDefault="00A21463" w:rsidP="00855C71">
      <w:pPr>
        <w:pStyle w:val="p1a"/>
      </w:pPr>
    </w:p>
    <w:p w14:paraId="245BF500" w14:textId="5BF4EDAF" w:rsidR="00A21463" w:rsidRPr="00E156B4" w:rsidRDefault="7D710D67" w:rsidP="00792507">
      <w:pPr>
        <w:pStyle w:val="heading10"/>
        <w:rPr>
          <w:szCs w:val="24"/>
        </w:rPr>
      </w:pPr>
      <w:r w:rsidRPr="034F975A">
        <w:rPr>
          <w:szCs w:val="24"/>
        </w:rPr>
        <w:t>Summary of Findings</w:t>
      </w:r>
    </w:p>
    <w:p w14:paraId="51602AC9" w14:textId="1D083942" w:rsidR="00792507" w:rsidRPr="00E156B4" w:rsidRDefault="7D710D67" w:rsidP="00792507">
      <w:pPr>
        <w:pStyle w:val="heading20"/>
      </w:pPr>
      <w:r w:rsidRPr="034F975A">
        <w:t>Research Question One Findings</w:t>
      </w:r>
    </w:p>
    <w:p w14:paraId="23EE0BF9" w14:textId="4CE6CF1F" w:rsidR="00A21463" w:rsidRPr="00E156B4" w:rsidRDefault="00A21463" w:rsidP="00646469">
      <w:pPr>
        <w:pStyle w:val="p1a"/>
        <w:numPr>
          <w:ilvl w:val="0"/>
          <w:numId w:val="14"/>
        </w:numPr>
      </w:pPr>
      <w:r w:rsidRPr="034F975A">
        <w:t xml:space="preserve">We </w:t>
      </w:r>
      <w:r w:rsidR="0093783E">
        <w:t>observe</w:t>
      </w:r>
      <w:r w:rsidRPr="034F975A">
        <w:t xml:space="preserve"> the alternate hypothesis to be significant and there are significant associations between health insurance status and hospital utilization of respondents when compared across demographics for the survey respondents.</w:t>
      </w:r>
    </w:p>
    <w:p w14:paraId="6454E944" w14:textId="68BA3284" w:rsidR="00792507" w:rsidRPr="00E156B4" w:rsidRDefault="7D710D67" w:rsidP="00792507">
      <w:pPr>
        <w:pStyle w:val="heading20"/>
      </w:pPr>
      <w:r w:rsidRPr="034F975A">
        <w:t>Research Question Two Findings</w:t>
      </w:r>
    </w:p>
    <w:p w14:paraId="7E4E27CB" w14:textId="217A6C9D" w:rsidR="00A21463" w:rsidRPr="00E156B4" w:rsidRDefault="00A21463" w:rsidP="00646469">
      <w:pPr>
        <w:pStyle w:val="p1a"/>
        <w:numPr>
          <w:ilvl w:val="0"/>
          <w:numId w:val="14"/>
        </w:numPr>
      </w:pPr>
      <w:r w:rsidRPr="034F975A">
        <w:t xml:space="preserve">We </w:t>
      </w:r>
      <w:r w:rsidR="0093783E">
        <w:t>observe</w:t>
      </w:r>
      <w:r w:rsidRPr="034F975A">
        <w:t xml:space="preserve"> to have meaningful groups of clusters across the data that can be identified, and they do vary. </w:t>
      </w:r>
      <w:r w:rsidR="0093783E">
        <w:t>We see we can label the clusters to logical groups. For affinity and agglomerative clustering combination we see the Silhouette score to be good.</w:t>
      </w:r>
    </w:p>
    <w:p w14:paraId="583F068C" w14:textId="08CC71FE" w:rsidR="00792507" w:rsidRPr="00E156B4" w:rsidRDefault="7D710D67" w:rsidP="00792507">
      <w:pPr>
        <w:pStyle w:val="heading20"/>
      </w:pPr>
      <w:r w:rsidRPr="034F975A">
        <w:t>Research Question Three Findings</w:t>
      </w:r>
    </w:p>
    <w:p w14:paraId="17599CDF" w14:textId="5E9C0E0A" w:rsidR="00A21463" w:rsidRPr="00E156B4" w:rsidRDefault="00A21463" w:rsidP="00646469">
      <w:pPr>
        <w:pStyle w:val="p1a"/>
        <w:numPr>
          <w:ilvl w:val="0"/>
          <w:numId w:val="14"/>
        </w:numPr>
      </w:pPr>
      <w:r w:rsidRPr="034F975A">
        <w:t xml:space="preserve">We </w:t>
      </w:r>
      <w:r w:rsidR="0093783E">
        <w:t>observe</w:t>
      </w:r>
      <w:r w:rsidRPr="034F975A">
        <w:t xml:space="preserve"> to have significant insights from the combined demographics, hospital utilization and health insurance data</w:t>
      </w:r>
      <w:r w:rsidR="0093783E">
        <w:t xml:space="preserve"> from our exploratory data analysis</w:t>
      </w:r>
      <w:r w:rsidRPr="034F975A">
        <w:t xml:space="preserve">. We </w:t>
      </w:r>
      <w:r w:rsidR="0093783E">
        <w:t>see</w:t>
      </w:r>
      <w:r w:rsidRPr="034F975A">
        <w:t xml:space="preserve"> </w:t>
      </w:r>
      <w:r w:rsidR="0093783E">
        <w:t>we can</w:t>
      </w:r>
      <w:r w:rsidRPr="034F975A">
        <w:t xml:space="preserve"> identify factors that play a major role in affecting health care utilization and health insurance status of respondents </w:t>
      </w:r>
    </w:p>
    <w:p w14:paraId="11E2FEA0" w14:textId="67DD1D6A" w:rsidR="00A21463" w:rsidRPr="00E156B4" w:rsidRDefault="00A21463" w:rsidP="00C92868">
      <w:pPr>
        <w:pStyle w:val="p1a"/>
      </w:pPr>
    </w:p>
    <w:p w14:paraId="28BE5D07" w14:textId="2A039023" w:rsidR="00A21463" w:rsidRPr="00E156B4" w:rsidRDefault="00A21463" w:rsidP="00C92868">
      <w:pPr>
        <w:pStyle w:val="p1a"/>
      </w:pPr>
    </w:p>
    <w:p w14:paraId="2EA01E6A" w14:textId="42361323" w:rsidR="00A21463" w:rsidRPr="00E156B4" w:rsidRDefault="6B1ABF75" w:rsidP="00A21463">
      <w:pPr>
        <w:pStyle w:val="heading10"/>
        <w:rPr>
          <w:szCs w:val="24"/>
        </w:rPr>
      </w:pPr>
      <w:r w:rsidRPr="034F975A">
        <w:rPr>
          <w:szCs w:val="24"/>
        </w:rPr>
        <w:t>Limitations</w:t>
      </w:r>
    </w:p>
    <w:p w14:paraId="727C76C8" w14:textId="313CF97F" w:rsidR="5D2F0223" w:rsidRPr="00E156B4" w:rsidRDefault="00F33DFE" w:rsidP="00F33DFE">
      <w:pPr>
        <w:ind w:left="567" w:firstLine="0"/>
      </w:pPr>
      <w:r>
        <w:t>We were limited by our skillsets to perform advanced data analysis on our data and use more complicated model like advanced neural networks.</w:t>
      </w:r>
      <w:r w:rsidR="001F0DA6">
        <w:t xml:space="preserve"> We would have liked to trial more methods on the imbalanced classification problem</w:t>
      </w:r>
    </w:p>
    <w:p w14:paraId="7F888252" w14:textId="77777777" w:rsidR="00171D7D" w:rsidRPr="00E156B4" w:rsidRDefault="00171D7D" w:rsidP="00171D7D"/>
    <w:p w14:paraId="15721FAF" w14:textId="77777777" w:rsidR="00171D7D" w:rsidRPr="00E156B4" w:rsidRDefault="00171D7D" w:rsidP="00171D7D"/>
    <w:p w14:paraId="78AA5907" w14:textId="77777777" w:rsidR="00171D7D" w:rsidRPr="00E156B4" w:rsidRDefault="00171D7D" w:rsidP="00171D7D">
      <w:pPr>
        <w:pStyle w:val="heading10"/>
        <w:numPr>
          <w:ilvl w:val="0"/>
          <w:numId w:val="0"/>
        </w:numPr>
        <w:rPr>
          <w:szCs w:val="24"/>
        </w:rPr>
      </w:pPr>
      <w:r w:rsidRPr="034F975A">
        <w:rPr>
          <w:szCs w:val="24"/>
        </w:rPr>
        <w:t>References</w:t>
      </w:r>
    </w:p>
    <w:p w14:paraId="3A264D84" w14:textId="77777777" w:rsidR="00171D7D" w:rsidRPr="00E156B4" w:rsidRDefault="00171D7D" w:rsidP="00171D7D"/>
    <w:p w14:paraId="6A78910D" w14:textId="77777777" w:rsidR="00171D7D" w:rsidRPr="00E156B4" w:rsidRDefault="00171D7D" w:rsidP="00646469">
      <w:pPr>
        <w:numPr>
          <w:ilvl w:val="0"/>
          <w:numId w:val="15"/>
        </w:numPr>
      </w:pPr>
      <w:r w:rsidRPr="034F975A">
        <w:t>Sommers, Benjamin D. MD, PhD. Why Health Insurance Matters—and Why Research Evidence Should Too. Academic Medicine: September 2017 - Volume 92 - Issue 9 - p 1228-1230 doi: 10.1097/ACM.0000000000001723 </w:t>
      </w:r>
    </w:p>
    <w:p w14:paraId="2E61803B" w14:textId="77777777" w:rsidR="00171D7D" w:rsidRPr="00E156B4" w:rsidRDefault="00171D7D" w:rsidP="00646469">
      <w:pPr>
        <w:numPr>
          <w:ilvl w:val="0"/>
          <w:numId w:val="16"/>
        </w:numPr>
      </w:pPr>
      <w:r w:rsidRPr="034F975A">
        <w:t>Ryan J. Rosso U.S. Health Care Coverage and Spending </w:t>
      </w:r>
    </w:p>
    <w:p w14:paraId="6D812F79" w14:textId="77777777" w:rsidR="00171D7D" w:rsidRPr="00E156B4" w:rsidRDefault="00171D7D" w:rsidP="00646469">
      <w:pPr>
        <w:numPr>
          <w:ilvl w:val="0"/>
          <w:numId w:val="17"/>
        </w:numPr>
      </w:pPr>
      <w:r w:rsidRPr="034F975A">
        <w:t>Moore, L., Cisse, B., Batomen Kuimi, B. L., Stelfox, H. T., Turgeon, A. F., Lauzier, F., Clément, J., &amp; Bourgeois, G. (2015). Impact of socio-economic status on hospital length of stay following injury: a multicenter cohort study. </w:t>
      </w:r>
      <w:r w:rsidRPr="034F975A">
        <w:rPr>
          <w:i/>
        </w:rPr>
        <w:t>BMC health services research</w:t>
      </w:r>
      <w:r w:rsidRPr="034F975A">
        <w:t>, </w:t>
      </w:r>
      <w:r w:rsidRPr="034F975A">
        <w:rPr>
          <w:i/>
        </w:rPr>
        <w:t>15</w:t>
      </w:r>
      <w:r w:rsidRPr="034F975A">
        <w:t>, 285. https://doi.org/10.1186/s12913-015-0949-2 </w:t>
      </w:r>
    </w:p>
    <w:p w14:paraId="0C807426" w14:textId="7E5D1939" w:rsidR="00FC40DC" w:rsidRPr="00E156B4" w:rsidRDefault="00171D7D" w:rsidP="00646469">
      <w:pPr>
        <w:numPr>
          <w:ilvl w:val="0"/>
          <w:numId w:val="17"/>
        </w:numPr>
      </w:pPr>
      <w:r w:rsidRPr="034F975A">
        <w:t>Gresenz, C. R., Rogowski, J., &amp; Escarce, J. J. (2009). Community demographics and access to health care among U.S. Hispanics. </w:t>
      </w:r>
      <w:r w:rsidRPr="034F975A">
        <w:rPr>
          <w:i/>
        </w:rPr>
        <w:t>Health services research</w:t>
      </w:r>
      <w:r w:rsidRPr="034F975A">
        <w:t>, </w:t>
      </w:r>
      <w:r w:rsidRPr="034F975A">
        <w:rPr>
          <w:i/>
        </w:rPr>
        <w:t>44</w:t>
      </w:r>
      <w:r w:rsidRPr="034F975A">
        <w:t>(5 Pt 1), 1542–1562. https://doi.org/10.1111/j.1475-6773.2009.00997.x </w:t>
      </w:r>
    </w:p>
    <w:p w14:paraId="3CD819EA" w14:textId="78FDC265" w:rsidR="00512BA9" w:rsidRPr="00E156B4" w:rsidRDefault="00FF0126" w:rsidP="00171D7D">
      <w:pPr>
        <w:pStyle w:val="Heading1"/>
        <w:numPr>
          <w:ilvl w:val="0"/>
          <w:numId w:val="0"/>
        </w:numPr>
        <w:rPr>
          <w:szCs w:val="24"/>
        </w:rPr>
      </w:pPr>
      <w:r w:rsidRPr="034F975A">
        <w:rPr>
          <w:szCs w:val="24"/>
        </w:rPr>
        <w:t>Appendix</w:t>
      </w:r>
    </w:p>
    <w:p w14:paraId="0C897B01" w14:textId="11408193" w:rsidR="00512BA9" w:rsidRPr="00E156B4" w:rsidRDefault="00512BA9" w:rsidP="00512BA9">
      <w:pPr>
        <w:pStyle w:val="referenceitem"/>
        <w:numPr>
          <w:ilvl w:val="0"/>
          <w:numId w:val="0"/>
        </w:numPr>
        <w:jc w:val="left"/>
        <w:rPr>
          <w:szCs w:val="18"/>
        </w:rPr>
      </w:pPr>
    </w:p>
    <w:p w14:paraId="36A39D58" w14:textId="0D81D67E" w:rsidR="00512BA9" w:rsidRPr="00E156B4" w:rsidRDefault="3DAF09D2" w:rsidP="6821B777">
      <w:pPr>
        <w:ind w:firstLine="0"/>
      </w:pPr>
      <w:r w:rsidRPr="034F975A">
        <w:rPr>
          <w:b/>
          <w:sz w:val="24"/>
          <w:szCs w:val="24"/>
          <w:u w:val="single"/>
        </w:rPr>
        <w:t># Converting the files from xpt to csv:</w:t>
      </w:r>
    </w:p>
    <w:p w14:paraId="569EE58B" w14:textId="64DE48FD" w:rsidR="3D349492" w:rsidRPr="00E156B4" w:rsidRDefault="3D349492" w:rsidP="72DF41F6">
      <w:pPr>
        <w:ind w:firstLine="0"/>
        <w:rPr>
          <w:b/>
          <w:sz w:val="24"/>
          <w:szCs w:val="24"/>
          <w:u w:val="single"/>
        </w:rPr>
      </w:pPr>
    </w:p>
    <w:p w14:paraId="7EEA926A" w14:textId="64DE48FD" w:rsidR="3D349492" w:rsidRPr="00E156B4" w:rsidRDefault="77FD4A9A" w:rsidP="2B3AD2E3">
      <w:r>
        <w:rPr>
          <w:noProof/>
        </w:rPr>
        <w:drawing>
          <wp:inline distT="0" distB="0" distL="0" distR="0" wp14:anchorId="357690E4" wp14:editId="107CBE29">
            <wp:extent cx="5705476" cy="1533525"/>
            <wp:effectExtent l="0" t="0" r="0" b="0"/>
            <wp:docPr id="909178561" name="Picture 90917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178561"/>
                    <pic:cNvPicPr/>
                  </pic:nvPicPr>
                  <pic:blipFill>
                    <a:blip r:embed="rId162">
                      <a:extLst>
                        <a:ext uri="{28A0092B-C50C-407E-A947-70E740481C1C}">
                          <a14:useLocalDpi xmlns:a14="http://schemas.microsoft.com/office/drawing/2010/main" val="0"/>
                        </a:ext>
                      </a:extLst>
                    </a:blip>
                    <a:stretch>
                      <a:fillRect/>
                    </a:stretch>
                  </pic:blipFill>
                  <pic:spPr>
                    <a:xfrm>
                      <a:off x="0" y="0"/>
                      <a:ext cx="5705476" cy="1533525"/>
                    </a:xfrm>
                    <a:prstGeom prst="rect">
                      <a:avLst/>
                    </a:prstGeom>
                  </pic:spPr>
                </pic:pic>
              </a:graphicData>
            </a:graphic>
          </wp:inline>
        </w:drawing>
      </w:r>
    </w:p>
    <w:p w14:paraId="30814498" w14:textId="176ABE79" w:rsidR="00512BA9" w:rsidRPr="00E156B4" w:rsidRDefault="3DAF09D2" w:rsidP="6821B777">
      <w:pPr>
        <w:ind w:firstLine="0"/>
      </w:pPr>
      <w:r w:rsidRPr="034F975A">
        <w:rPr>
          <w:b/>
          <w:sz w:val="24"/>
          <w:szCs w:val="24"/>
          <w:u w:val="single"/>
        </w:rPr>
        <w:t># Data loading:</w:t>
      </w:r>
    </w:p>
    <w:p w14:paraId="4DA22CA5" w14:textId="64DE48FD" w:rsidR="72DF41F6" w:rsidRPr="00E156B4" w:rsidRDefault="72DF41F6" w:rsidP="72DF41F6">
      <w:pPr>
        <w:ind w:firstLine="0"/>
        <w:rPr>
          <w:b/>
          <w:sz w:val="24"/>
          <w:szCs w:val="24"/>
          <w:u w:val="single"/>
        </w:rPr>
      </w:pPr>
    </w:p>
    <w:p w14:paraId="60ADFCD6" w14:textId="2C6D1C84" w:rsidR="5DF7C403" w:rsidRPr="00E156B4" w:rsidRDefault="5DF7C403" w:rsidP="2B506E70">
      <w:r>
        <w:rPr>
          <w:noProof/>
        </w:rPr>
        <w:drawing>
          <wp:inline distT="0" distB="0" distL="0" distR="0" wp14:anchorId="55800E7F" wp14:editId="475088C4">
            <wp:extent cx="5648326" cy="3086100"/>
            <wp:effectExtent l="0" t="0" r="0" b="0"/>
            <wp:docPr id="1157241826" name="Picture 11572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241826"/>
                    <pic:cNvPicPr/>
                  </pic:nvPicPr>
                  <pic:blipFill>
                    <a:blip r:embed="rId163">
                      <a:extLst>
                        <a:ext uri="{28A0092B-C50C-407E-A947-70E740481C1C}">
                          <a14:useLocalDpi xmlns:a14="http://schemas.microsoft.com/office/drawing/2010/main" val="0"/>
                        </a:ext>
                      </a:extLst>
                    </a:blip>
                    <a:stretch>
                      <a:fillRect/>
                    </a:stretch>
                  </pic:blipFill>
                  <pic:spPr>
                    <a:xfrm>
                      <a:off x="0" y="0"/>
                      <a:ext cx="5648326" cy="3086100"/>
                    </a:xfrm>
                    <a:prstGeom prst="rect">
                      <a:avLst/>
                    </a:prstGeom>
                  </pic:spPr>
                </pic:pic>
              </a:graphicData>
            </a:graphic>
          </wp:inline>
        </w:drawing>
      </w:r>
    </w:p>
    <w:p w14:paraId="4ED74C2B" w14:textId="4B60C501" w:rsidR="00512BA9" w:rsidRPr="00E156B4" w:rsidRDefault="3DAF09D2" w:rsidP="6821B777">
      <w:pPr>
        <w:ind w:firstLine="0"/>
      </w:pPr>
      <w:r w:rsidRPr="034F975A">
        <w:rPr>
          <w:b/>
          <w:sz w:val="24"/>
          <w:szCs w:val="24"/>
          <w:u w:val="single"/>
        </w:rPr>
        <w:t># P_DEMO loading:</w:t>
      </w:r>
    </w:p>
    <w:p w14:paraId="1E261F18" w14:textId="64DE48FD" w:rsidR="72DF41F6" w:rsidRPr="00E156B4" w:rsidRDefault="72DF41F6" w:rsidP="72DF41F6">
      <w:pPr>
        <w:ind w:firstLine="0"/>
        <w:rPr>
          <w:b/>
          <w:sz w:val="24"/>
          <w:szCs w:val="24"/>
          <w:u w:val="single"/>
        </w:rPr>
      </w:pPr>
    </w:p>
    <w:p w14:paraId="0467B321" w14:textId="0683EB45" w:rsidR="00512BA9" w:rsidRPr="00E156B4" w:rsidRDefault="5A8C5FB9" w:rsidP="6A356FF4">
      <w:pPr>
        <w:ind w:firstLine="0"/>
      </w:pPr>
      <w:r>
        <w:rPr>
          <w:noProof/>
        </w:rPr>
        <w:drawing>
          <wp:inline distT="0" distB="0" distL="0" distR="0" wp14:anchorId="22225184" wp14:editId="3833D5A2">
            <wp:extent cx="5772150" cy="1485900"/>
            <wp:effectExtent l="0" t="0" r="0" b="0"/>
            <wp:docPr id="1109112833" name="Picture 11091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12833"/>
                    <pic:cNvPicPr/>
                  </pic:nvPicPr>
                  <pic:blipFill>
                    <a:blip r:embed="rId164">
                      <a:extLst>
                        <a:ext uri="{28A0092B-C50C-407E-A947-70E740481C1C}">
                          <a14:useLocalDpi xmlns:a14="http://schemas.microsoft.com/office/drawing/2010/main" val="0"/>
                        </a:ext>
                      </a:extLst>
                    </a:blip>
                    <a:stretch>
                      <a:fillRect/>
                    </a:stretch>
                  </pic:blipFill>
                  <pic:spPr>
                    <a:xfrm>
                      <a:off x="0" y="0"/>
                      <a:ext cx="5772150" cy="1485900"/>
                    </a:xfrm>
                    <a:prstGeom prst="rect">
                      <a:avLst/>
                    </a:prstGeom>
                  </pic:spPr>
                </pic:pic>
              </a:graphicData>
            </a:graphic>
          </wp:inline>
        </w:drawing>
      </w:r>
    </w:p>
    <w:p w14:paraId="6A257E37" w14:textId="3EFAA764" w:rsidR="00512BA9" w:rsidRPr="00E156B4" w:rsidRDefault="3DAF09D2" w:rsidP="0093FEDF">
      <w:pPr>
        <w:ind w:firstLine="0"/>
        <w:rPr>
          <w:sz w:val="24"/>
          <w:szCs w:val="24"/>
        </w:rPr>
      </w:pPr>
      <w:r w:rsidRPr="034F975A">
        <w:rPr>
          <w:sz w:val="24"/>
          <w:szCs w:val="24"/>
        </w:rPr>
        <w:t xml:space="preserve"> </w:t>
      </w:r>
      <w:r w:rsidR="7DFDD5D8">
        <w:rPr>
          <w:noProof/>
        </w:rPr>
        <w:drawing>
          <wp:inline distT="0" distB="0" distL="0" distR="0" wp14:anchorId="03F38EB1" wp14:editId="5E564AEF">
            <wp:extent cx="5791202" cy="2714625"/>
            <wp:effectExtent l="0" t="0" r="0" b="0"/>
            <wp:docPr id="1526590485" name="Picture 15265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590485"/>
                    <pic:cNvPicPr/>
                  </pic:nvPicPr>
                  <pic:blipFill>
                    <a:blip r:embed="rId165">
                      <a:extLst>
                        <a:ext uri="{28A0092B-C50C-407E-A947-70E740481C1C}">
                          <a14:useLocalDpi xmlns:a14="http://schemas.microsoft.com/office/drawing/2010/main" val="0"/>
                        </a:ext>
                      </a:extLst>
                    </a:blip>
                    <a:stretch>
                      <a:fillRect/>
                    </a:stretch>
                  </pic:blipFill>
                  <pic:spPr>
                    <a:xfrm>
                      <a:off x="0" y="0"/>
                      <a:ext cx="5791202" cy="2714625"/>
                    </a:xfrm>
                    <a:prstGeom prst="rect">
                      <a:avLst/>
                    </a:prstGeom>
                  </pic:spPr>
                </pic:pic>
              </a:graphicData>
            </a:graphic>
          </wp:inline>
        </w:drawing>
      </w:r>
    </w:p>
    <w:p w14:paraId="3F7C9F7D" w14:textId="677D1EEA" w:rsidR="00512BA9" w:rsidRPr="00E156B4" w:rsidRDefault="535F1BCC" w:rsidP="6821B777">
      <w:pPr>
        <w:ind w:firstLine="0"/>
      </w:pPr>
      <w:r>
        <w:rPr>
          <w:noProof/>
        </w:rPr>
        <w:drawing>
          <wp:inline distT="0" distB="0" distL="0" distR="0" wp14:anchorId="6D81634C" wp14:editId="502CF86A">
            <wp:extent cx="5791202" cy="2800350"/>
            <wp:effectExtent l="0" t="0" r="0" b="0"/>
            <wp:docPr id="792706753" name="Picture 79270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706753"/>
                    <pic:cNvPicPr/>
                  </pic:nvPicPr>
                  <pic:blipFill>
                    <a:blip r:embed="rId166">
                      <a:extLst>
                        <a:ext uri="{28A0092B-C50C-407E-A947-70E740481C1C}">
                          <a14:useLocalDpi xmlns:a14="http://schemas.microsoft.com/office/drawing/2010/main" val="0"/>
                        </a:ext>
                      </a:extLst>
                    </a:blip>
                    <a:stretch>
                      <a:fillRect/>
                    </a:stretch>
                  </pic:blipFill>
                  <pic:spPr>
                    <a:xfrm>
                      <a:off x="0" y="0"/>
                      <a:ext cx="5791202" cy="2800350"/>
                    </a:xfrm>
                    <a:prstGeom prst="rect">
                      <a:avLst/>
                    </a:prstGeom>
                  </pic:spPr>
                </pic:pic>
              </a:graphicData>
            </a:graphic>
          </wp:inline>
        </w:drawing>
      </w:r>
      <w:r w:rsidR="25A1AFCB">
        <w:rPr>
          <w:noProof/>
        </w:rPr>
        <w:drawing>
          <wp:inline distT="0" distB="0" distL="0" distR="0" wp14:anchorId="19EAAF9A" wp14:editId="250BD8D8">
            <wp:extent cx="5791202" cy="2762250"/>
            <wp:effectExtent l="0" t="0" r="0" b="0"/>
            <wp:docPr id="1678974757" name="Picture 167897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74757"/>
                    <pic:cNvPicPr/>
                  </pic:nvPicPr>
                  <pic:blipFill>
                    <a:blip r:embed="rId167">
                      <a:extLst>
                        <a:ext uri="{28A0092B-C50C-407E-A947-70E740481C1C}">
                          <a14:useLocalDpi xmlns:a14="http://schemas.microsoft.com/office/drawing/2010/main" val="0"/>
                        </a:ext>
                      </a:extLst>
                    </a:blip>
                    <a:stretch>
                      <a:fillRect/>
                    </a:stretch>
                  </pic:blipFill>
                  <pic:spPr>
                    <a:xfrm>
                      <a:off x="0" y="0"/>
                      <a:ext cx="5791202" cy="2762250"/>
                    </a:xfrm>
                    <a:prstGeom prst="rect">
                      <a:avLst/>
                    </a:prstGeom>
                  </pic:spPr>
                </pic:pic>
              </a:graphicData>
            </a:graphic>
          </wp:inline>
        </w:drawing>
      </w:r>
    </w:p>
    <w:p w14:paraId="14D2D5C1" w14:textId="677D1EEA" w:rsidR="13B7359B" w:rsidRPr="00E156B4" w:rsidRDefault="13B7359B" w:rsidP="1E2DBEC2">
      <w:pPr>
        <w:ind w:firstLine="0"/>
      </w:pPr>
      <w:r>
        <w:rPr>
          <w:noProof/>
        </w:rPr>
        <w:drawing>
          <wp:inline distT="0" distB="0" distL="0" distR="0" wp14:anchorId="24CE5C6B" wp14:editId="70566351">
            <wp:extent cx="5753098" cy="1019175"/>
            <wp:effectExtent l="0" t="0" r="0" b="0"/>
            <wp:docPr id="979003969" name="Picture 97900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003969"/>
                    <pic:cNvPicPr/>
                  </pic:nvPicPr>
                  <pic:blipFill>
                    <a:blip r:embed="rId168">
                      <a:extLst>
                        <a:ext uri="{28A0092B-C50C-407E-A947-70E740481C1C}">
                          <a14:useLocalDpi xmlns:a14="http://schemas.microsoft.com/office/drawing/2010/main" val="0"/>
                        </a:ext>
                      </a:extLst>
                    </a:blip>
                    <a:stretch>
                      <a:fillRect/>
                    </a:stretch>
                  </pic:blipFill>
                  <pic:spPr>
                    <a:xfrm>
                      <a:off x="0" y="0"/>
                      <a:ext cx="5753098" cy="1019175"/>
                    </a:xfrm>
                    <a:prstGeom prst="rect">
                      <a:avLst/>
                    </a:prstGeom>
                  </pic:spPr>
                </pic:pic>
              </a:graphicData>
            </a:graphic>
          </wp:inline>
        </w:drawing>
      </w:r>
    </w:p>
    <w:p w14:paraId="0BFEFE28" w14:textId="68B63D73" w:rsidR="5AC32713" w:rsidRPr="00E156B4" w:rsidRDefault="0712620F" w:rsidP="5AC32713">
      <w:pPr>
        <w:ind w:firstLine="0"/>
        <w:rPr>
          <w:sz w:val="24"/>
          <w:szCs w:val="24"/>
          <w:u w:val="single"/>
        </w:rPr>
      </w:pPr>
      <w:r>
        <w:rPr>
          <w:noProof/>
        </w:rPr>
        <w:drawing>
          <wp:inline distT="0" distB="0" distL="0" distR="0" wp14:anchorId="42B14915" wp14:editId="507D37FD">
            <wp:extent cx="5781678" cy="2171700"/>
            <wp:effectExtent l="0" t="0" r="0" b="0"/>
            <wp:docPr id="1263410282" name="Picture 126341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410282"/>
                    <pic:cNvPicPr/>
                  </pic:nvPicPr>
                  <pic:blipFill>
                    <a:blip r:embed="rId169">
                      <a:extLst>
                        <a:ext uri="{28A0092B-C50C-407E-A947-70E740481C1C}">
                          <a14:useLocalDpi xmlns:a14="http://schemas.microsoft.com/office/drawing/2010/main" val="0"/>
                        </a:ext>
                      </a:extLst>
                    </a:blip>
                    <a:stretch>
                      <a:fillRect/>
                    </a:stretch>
                  </pic:blipFill>
                  <pic:spPr>
                    <a:xfrm>
                      <a:off x="0" y="0"/>
                      <a:ext cx="5781678" cy="2171700"/>
                    </a:xfrm>
                    <a:prstGeom prst="rect">
                      <a:avLst/>
                    </a:prstGeom>
                  </pic:spPr>
                </pic:pic>
              </a:graphicData>
            </a:graphic>
          </wp:inline>
        </w:drawing>
      </w:r>
    </w:p>
    <w:p w14:paraId="42D76109" w14:textId="0411794C" w:rsidR="00512BA9" w:rsidRPr="00E156B4" w:rsidRDefault="3DAF09D2" w:rsidP="6821B777">
      <w:pPr>
        <w:ind w:firstLine="0"/>
      </w:pPr>
      <w:r w:rsidRPr="034F975A">
        <w:rPr>
          <w:b/>
          <w:sz w:val="24"/>
          <w:szCs w:val="24"/>
          <w:u w:val="single"/>
        </w:rPr>
        <w:t xml:space="preserve"># </w:t>
      </w:r>
      <w:r w:rsidR="326E7370" w:rsidRPr="034F975A">
        <w:rPr>
          <w:b/>
          <w:sz w:val="24"/>
          <w:szCs w:val="24"/>
          <w:u w:val="single"/>
        </w:rPr>
        <w:t>Creating</w:t>
      </w:r>
      <w:r w:rsidRPr="034F975A">
        <w:rPr>
          <w:b/>
          <w:sz w:val="24"/>
          <w:szCs w:val="24"/>
          <w:u w:val="single"/>
        </w:rPr>
        <w:t xml:space="preserve"> primary and the foreign key for the datasets:</w:t>
      </w:r>
    </w:p>
    <w:p w14:paraId="3D5DA8D8" w14:textId="4D1377E5" w:rsidR="7F8088C4" w:rsidRPr="00E156B4" w:rsidRDefault="7F8088C4" w:rsidP="7F8088C4">
      <w:pPr>
        <w:ind w:firstLine="0"/>
        <w:rPr>
          <w:b/>
          <w:sz w:val="24"/>
          <w:szCs w:val="24"/>
          <w:u w:val="single"/>
        </w:rPr>
      </w:pPr>
    </w:p>
    <w:p w14:paraId="41E95F07" w14:textId="7478C563" w:rsidR="63CF696C" w:rsidRPr="00E156B4" w:rsidRDefault="63CF696C" w:rsidP="7C4095D5">
      <w:pPr>
        <w:ind w:firstLine="0"/>
      </w:pPr>
      <w:r>
        <w:rPr>
          <w:noProof/>
        </w:rPr>
        <w:drawing>
          <wp:inline distT="0" distB="0" distL="0" distR="0" wp14:anchorId="530C190C" wp14:editId="5EE0560D">
            <wp:extent cx="5791202" cy="2819400"/>
            <wp:effectExtent l="0" t="0" r="0" b="0"/>
            <wp:docPr id="9667371" name="Picture 96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7371"/>
                    <pic:cNvPicPr/>
                  </pic:nvPicPr>
                  <pic:blipFill>
                    <a:blip r:embed="rId170">
                      <a:extLst>
                        <a:ext uri="{28A0092B-C50C-407E-A947-70E740481C1C}">
                          <a14:useLocalDpi xmlns:a14="http://schemas.microsoft.com/office/drawing/2010/main" val="0"/>
                        </a:ext>
                      </a:extLst>
                    </a:blip>
                    <a:stretch>
                      <a:fillRect/>
                    </a:stretch>
                  </pic:blipFill>
                  <pic:spPr>
                    <a:xfrm>
                      <a:off x="0" y="0"/>
                      <a:ext cx="5791202" cy="2819400"/>
                    </a:xfrm>
                    <a:prstGeom prst="rect">
                      <a:avLst/>
                    </a:prstGeom>
                  </pic:spPr>
                </pic:pic>
              </a:graphicData>
            </a:graphic>
          </wp:inline>
        </w:drawing>
      </w:r>
    </w:p>
    <w:p w14:paraId="0B091D11" w14:textId="1D26A780" w:rsidR="6821B777" w:rsidRPr="00E156B4" w:rsidRDefault="6821B777" w:rsidP="5AC32713">
      <w:pPr>
        <w:ind w:firstLine="0"/>
        <w:rPr>
          <w:sz w:val="24"/>
          <w:szCs w:val="24"/>
        </w:rPr>
      </w:pPr>
    </w:p>
    <w:p w14:paraId="43C40F09" w14:textId="3F9580B1" w:rsidR="6821B777" w:rsidRPr="00E156B4" w:rsidRDefault="0C041AC0" w:rsidP="5AC32713">
      <w:r w:rsidRPr="034F975A">
        <w:rPr>
          <w:b/>
          <w:sz w:val="24"/>
          <w:szCs w:val="24"/>
          <w:u w:val="single"/>
        </w:rPr>
        <w:t># Data cleaning</w:t>
      </w:r>
      <w:r w:rsidRPr="31D4E101">
        <w:rPr>
          <w:b/>
          <w:bCs/>
          <w:sz w:val="24"/>
          <w:szCs w:val="24"/>
          <w:u w:val="single"/>
        </w:rPr>
        <w:t>:</w:t>
      </w:r>
    </w:p>
    <w:p w14:paraId="2E3380F1" w14:textId="614B73AF" w:rsidR="153515C7" w:rsidRPr="00E156B4" w:rsidRDefault="153515C7" w:rsidP="153515C7">
      <w:pPr>
        <w:rPr>
          <w:b/>
          <w:sz w:val="24"/>
          <w:szCs w:val="24"/>
          <w:u w:val="single"/>
        </w:rPr>
      </w:pPr>
    </w:p>
    <w:p w14:paraId="06CB0557" w14:textId="614B73AF" w:rsidR="6BE864F4" w:rsidRPr="00E156B4" w:rsidRDefault="7FE0CBC6" w:rsidP="389D5A14">
      <w:r>
        <w:rPr>
          <w:noProof/>
        </w:rPr>
        <w:drawing>
          <wp:inline distT="0" distB="0" distL="0" distR="0" wp14:anchorId="21648389" wp14:editId="69CCFB18">
            <wp:extent cx="5648326" cy="2905125"/>
            <wp:effectExtent l="0" t="0" r="0" b="0"/>
            <wp:docPr id="884020899" name="Picture 88402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020899"/>
                    <pic:cNvPicPr/>
                  </pic:nvPicPr>
                  <pic:blipFill>
                    <a:blip r:embed="rId171">
                      <a:extLst>
                        <a:ext uri="{28A0092B-C50C-407E-A947-70E740481C1C}">
                          <a14:useLocalDpi xmlns:a14="http://schemas.microsoft.com/office/drawing/2010/main" val="0"/>
                        </a:ext>
                      </a:extLst>
                    </a:blip>
                    <a:stretch>
                      <a:fillRect/>
                    </a:stretch>
                  </pic:blipFill>
                  <pic:spPr>
                    <a:xfrm>
                      <a:off x="0" y="0"/>
                      <a:ext cx="5648326" cy="2905125"/>
                    </a:xfrm>
                    <a:prstGeom prst="rect">
                      <a:avLst/>
                    </a:prstGeom>
                  </pic:spPr>
                </pic:pic>
              </a:graphicData>
            </a:graphic>
          </wp:inline>
        </w:drawing>
      </w:r>
    </w:p>
    <w:p w14:paraId="1C46FC61" w14:textId="614B73AF" w:rsidR="4905F5BD" w:rsidRPr="00E156B4" w:rsidRDefault="467D6F47" w:rsidP="153515C7">
      <w:r>
        <w:rPr>
          <w:noProof/>
        </w:rPr>
        <w:drawing>
          <wp:inline distT="0" distB="0" distL="0" distR="0" wp14:anchorId="7B62DEDD" wp14:editId="0422DCDD">
            <wp:extent cx="5657850" cy="1743075"/>
            <wp:effectExtent l="0" t="0" r="0" b="0"/>
            <wp:docPr id="105121022" name="Picture 10512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21022"/>
                    <pic:cNvPicPr/>
                  </pic:nvPicPr>
                  <pic:blipFill>
                    <a:blip r:embed="rId172">
                      <a:extLst>
                        <a:ext uri="{28A0092B-C50C-407E-A947-70E740481C1C}">
                          <a14:useLocalDpi xmlns:a14="http://schemas.microsoft.com/office/drawing/2010/main" val="0"/>
                        </a:ext>
                      </a:extLst>
                    </a:blip>
                    <a:stretch>
                      <a:fillRect/>
                    </a:stretch>
                  </pic:blipFill>
                  <pic:spPr>
                    <a:xfrm>
                      <a:off x="0" y="0"/>
                      <a:ext cx="5657850" cy="1743075"/>
                    </a:xfrm>
                    <a:prstGeom prst="rect">
                      <a:avLst/>
                    </a:prstGeom>
                  </pic:spPr>
                </pic:pic>
              </a:graphicData>
            </a:graphic>
          </wp:inline>
        </w:drawing>
      </w:r>
    </w:p>
    <w:p w14:paraId="51B7FDA5" w14:textId="614B73AF" w:rsidR="1994CA3D" w:rsidRPr="00E156B4" w:rsidRDefault="1994CA3D" w:rsidP="17A4C228">
      <w:r>
        <w:rPr>
          <w:noProof/>
        </w:rPr>
        <w:drawing>
          <wp:inline distT="0" distB="0" distL="0" distR="0" wp14:anchorId="29E75C38" wp14:editId="74CC9459">
            <wp:extent cx="5676902" cy="3048000"/>
            <wp:effectExtent l="0" t="0" r="0" b="0"/>
            <wp:docPr id="881439099" name="Picture 88143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439099"/>
                    <pic:cNvPicPr/>
                  </pic:nvPicPr>
                  <pic:blipFill>
                    <a:blip r:embed="rId173">
                      <a:extLst>
                        <a:ext uri="{28A0092B-C50C-407E-A947-70E740481C1C}">
                          <a14:useLocalDpi xmlns:a14="http://schemas.microsoft.com/office/drawing/2010/main" val="0"/>
                        </a:ext>
                      </a:extLst>
                    </a:blip>
                    <a:stretch>
                      <a:fillRect/>
                    </a:stretch>
                  </pic:blipFill>
                  <pic:spPr>
                    <a:xfrm>
                      <a:off x="0" y="0"/>
                      <a:ext cx="5676902" cy="3048000"/>
                    </a:xfrm>
                    <a:prstGeom prst="rect">
                      <a:avLst/>
                    </a:prstGeom>
                  </pic:spPr>
                </pic:pic>
              </a:graphicData>
            </a:graphic>
          </wp:inline>
        </w:drawing>
      </w:r>
    </w:p>
    <w:p w14:paraId="62DA6248" w14:textId="614B73AF" w:rsidR="17A4C228" w:rsidRPr="00E156B4" w:rsidRDefault="17A4C228" w:rsidP="17A4C228">
      <w:pPr>
        <w:rPr>
          <w:color w:val="000000" w:themeColor="text1"/>
          <w:sz w:val="24"/>
          <w:szCs w:val="24"/>
        </w:rPr>
      </w:pPr>
    </w:p>
    <w:p w14:paraId="438E0998" w14:textId="614B73AF" w:rsidR="6821B777" w:rsidRPr="00E156B4" w:rsidRDefault="433D09D7" w:rsidP="102CEC6D">
      <w:r>
        <w:rPr>
          <w:noProof/>
        </w:rPr>
        <w:drawing>
          <wp:inline distT="0" distB="0" distL="0" distR="0" wp14:anchorId="7DA773C3" wp14:editId="7BC5C18C">
            <wp:extent cx="5695948" cy="3133725"/>
            <wp:effectExtent l="0" t="0" r="0" b="0"/>
            <wp:docPr id="824105458" name="Picture 82410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105458"/>
                    <pic:cNvPicPr/>
                  </pic:nvPicPr>
                  <pic:blipFill>
                    <a:blip r:embed="rId174">
                      <a:extLst>
                        <a:ext uri="{28A0092B-C50C-407E-A947-70E740481C1C}">
                          <a14:useLocalDpi xmlns:a14="http://schemas.microsoft.com/office/drawing/2010/main" val="0"/>
                        </a:ext>
                      </a:extLst>
                    </a:blip>
                    <a:stretch>
                      <a:fillRect/>
                    </a:stretch>
                  </pic:blipFill>
                  <pic:spPr>
                    <a:xfrm>
                      <a:off x="0" y="0"/>
                      <a:ext cx="5695948" cy="3133725"/>
                    </a:xfrm>
                    <a:prstGeom prst="rect">
                      <a:avLst/>
                    </a:prstGeom>
                  </pic:spPr>
                </pic:pic>
              </a:graphicData>
            </a:graphic>
          </wp:inline>
        </w:drawing>
      </w:r>
    </w:p>
    <w:p w14:paraId="23C8C07D" w14:textId="614B73AF" w:rsidR="38C375CC" w:rsidRPr="00E156B4" w:rsidRDefault="38C375CC" w:rsidP="6E67315C">
      <w:r>
        <w:rPr>
          <w:noProof/>
        </w:rPr>
        <w:drawing>
          <wp:inline distT="0" distB="0" distL="0" distR="0" wp14:anchorId="746069D9" wp14:editId="46EFB374">
            <wp:extent cx="5676902" cy="1533525"/>
            <wp:effectExtent l="0" t="0" r="0" b="0"/>
            <wp:docPr id="1679210595" name="Picture 167921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10595"/>
                    <pic:cNvPicPr/>
                  </pic:nvPicPr>
                  <pic:blipFill>
                    <a:blip r:embed="rId175">
                      <a:extLst>
                        <a:ext uri="{28A0092B-C50C-407E-A947-70E740481C1C}">
                          <a14:useLocalDpi xmlns:a14="http://schemas.microsoft.com/office/drawing/2010/main" val="0"/>
                        </a:ext>
                      </a:extLst>
                    </a:blip>
                    <a:stretch>
                      <a:fillRect/>
                    </a:stretch>
                  </pic:blipFill>
                  <pic:spPr>
                    <a:xfrm>
                      <a:off x="0" y="0"/>
                      <a:ext cx="5676902" cy="1533525"/>
                    </a:xfrm>
                    <a:prstGeom prst="rect">
                      <a:avLst/>
                    </a:prstGeom>
                  </pic:spPr>
                </pic:pic>
              </a:graphicData>
            </a:graphic>
          </wp:inline>
        </w:drawing>
      </w:r>
    </w:p>
    <w:p w14:paraId="5DABF911" w14:textId="614B73AF" w:rsidR="6E67315C" w:rsidRPr="00E156B4" w:rsidRDefault="6E67315C" w:rsidP="6E67315C"/>
    <w:p w14:paraId="7AD21070" w14:textId="614B73AF" w:rsidR="38C375CC" w:rsidRPr="00E156B4" w:rsidRDefault="38C375CC" w:rsidP="6E67315C">
      <w:r>
        <w:rPr>
          <w:noProof/>
        </w:rPr>
        <w:drawing>
          <wp:inline distT="0" distB="0" distL="0" distR="0" wp14:anchorId="313DEBED" wp14:editId="28AE3517">
            <wp:extent cx="5667374" cy="2543175"/>
            <wp:effectExtent l="0" t="0" r="0" b="0"/>
            <wp:docPr id="1048769982" name="Picture 10487699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69982"/>
                    <pic:cNvPicPr/>
                  </pic:nvPicPr>
                  <pic:blipFill>
                    <a:blip r:embed="rId176">
                      <a:extLst>
                        <a:ext uri="{28A0092B-C50C-407E-A947-70E740481C1C}">
                          <a14:useLocalDpi xmlns:a14="http://schemas.microsoft.com/office/drawing/2010/main" val="0"/>
                        </a:ext>
                      </a:extLst>
                    </a:blip>
                    <a:stretch>
                      <a:fillRect/>
                    </a:stretch>
                  </pic:blipFill>
                  <pic:spPr>
                    <a:xfrm>
                      <a:off x="0" y="0"/>
                      <a:ext cx="5667374" cy="2543175"/>
                    </a:xfrm>
                    <a:prstGeom prst="rect">
                      <a:avLst/>
                    </a:prstGeom>
                  </pic:spPr>
                </pic:pic>
              </a:graphicData>
            </a:graphic>
          </wp:inline>
        </w:drawing>
      </w:r>
    </w:p>
    <w:p w14:paraId="30E118EE" w14:textId="614B73AF" w:rsidR="6821B777" w:rsidRDefault="10CE3C4F" w:rsidP="063299ED">
      <w:pPr>
        <w:rPr>
          <w:sz w:val="32"/>
          <w:szCs w:val="32"/>
        </w:rPr>
      </w:pPr>
      <w:r>
        <w:rPr>
          <w:noProof/>
        </w:rPr>
        <w:drawing>
          <wp:inline distT="0" distB="0" distL="0" distR="0" wp14:anchorId="0F4F907E" wp14:editId="33FABC80">
            <wp:extent cx="5667378" cy="1881812"/>
            <wp:effectExtent l="0" t="0" r="0" b="0"/>
            <wp:docPr id="1604350642" name="Picture 1604350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4350642"/>
                    <pic:cNvPicPr/>
                  </pic:nvPicPr>
                  <pic:blipFill>
                    <a:blip r:embed="rId177">
                      <a:extLst>
                        <a:ext uri="{28A0092B-C50C-407E-A947-70E740481C1C}">
                          <a14:useLocalDpi xmlns:a14="http://schemas.microsoft.com/office/drawing/2010/main" val="0"/>
                        </a:ext>
                      </a:extLst>
                    </a:blip>
                    <a:srcRect b="43729"/>
                    <a:stretch>
                      <a:fillRect/>
                    </a:stretch>
                  </pic:blipFill>
                  <pic:spPr>
                    <a:xfrm>
                      <a:off x="0" y="0"/>
                      <a:ext cx="5667378" cy="1881812"/>
                    </a:xfrm>
                    <a:prstGeom prst="rect">
                      <a:avLst/>
                    </a:prstGeom>
                  </pic:spPr>
                </pic:pic>
              </a:graphicData>
            </a:graphic>
          </wp:inline>
        </w:drawing>
      </w:r>
    </w:p>
    <w:p w14:paraId="25FDF115" w14:textId="614B73AF" w:rsidR="6821B777" w:rsidRPr="00E156B4" w:rsidRDefault="10CE3C4F" w:rsidP="034F975A">
      <w:r>
        <w:rPr>
          <w:noProof/>
        </w:rPr>
        <w:drawing>
          <wp:inline distT="0" distB="0" distL="0" distR="0" wp14:anchorId="584DF046" wp14:editId="546BBE60">
            <wp:extent cx="5648326" cy="1238260"/>
            <wp:effectExtent l="0" t="0" r="0" b="0"/>
            <wp:docPr id="1858816921" name="Picture 18588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816921"/>
                    <pic:cNvPicPr/>
                  </pic:nvPicPr>
                  <pic:blipFill>
                    <a:blip r:embed="rId177">
                      <a:extLst>
                        <a:ext uri="{28A0092B-C50C-407E-A947-70E740481C1C}">
                          <a14:useLocalDpi xmlns:a14="http://schemas.microsoft.com/office/drawing/2010/main" val="0"/>
                        </a:ext>
                      </a:extLst>
                    </a:blip>
                    <a:srcRect t="70370"/>
                    <a:stretch>
                      <a:fillRect/>
                    </a:stretch>
                  </pic:blipFill>
                  <pic:spPr>
                    <a:xfrm>
                      <a:off x="0" y="0"/>
                      <a:ext cx="5648326" cy="1238260"/>
                    </a:xfrm>
                    <a:prstGeom prst="rect">
                      <a:avLst/>
                    </a:prstGeom>
                  </pic:spPr>
                </pic:pic>
              </a:graphicData>
            </a:graphic>
          </wp:inline>
        </w:drawing>
      </w:r>
    </w:p>
    <w:p w14:paraId="2DCC11B7" w14:textId="614B73AF" w:rsidR="6821B777" w:rsidRPr="00E156B4" w:rsidRDefault="6821B777" w:rsidP="034F975A">
      <w:pPr>
        <w:rPr>
          <w:sz w:val="24"/>
          <w:szCs w:val="24"/>
        </w:rPr>
      </w:pPr>
    </w:p>
    <w:p w14:paraId="1C4F5CAE" w14:textId="614B73AF" w:rsidR="6821B777" w:rsidRPr="00E156B4" w:rsidRDefault="3724B15D" w:rsidP="721B43CB">
      <w:r>
        <w:rPr>
          <w:noProof/>
        </w:rPr>
        <w:drawing>
          <wp:inline distT="0" distB="0" distL="0" distR="0" wp14:anchorId="7E98B528" wp14:editId="16409E5B">
            <wp:extent cx="5648326" cy="2190750"/>
            <wp:effectExtent l="0" t="0" r="0" b="0"/>
            <wp:docPr id="1432677977" name="Picture 143267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677977"/>
                    <pic:cNvPicPr/>
                  </pic:nvPicPr>
                  <pic:blipFill>
                    <a:blip r:embed="rId178">
                      <a:extLst>
                        <a:ext uri="{28A0092B-C50C-407E-A947-70E740481C1C}">
                          <a14:useLocalDpi xmlns:a14="http://schemas.microsoft.com/office/drawing/2010/main" val="0"/>
                        </a:ext>
                      </a:extLst>
                    </a:blip>
                    <a:stretch>
                      <a:fillRect/>
                    </a:stretch>
                  </pic:blipFill>
                  <pic:spPr>
                    <a:xfrm>
                      <a:off x="0" y="0"/>
                      <a:ext cx="5648326" cy="2190750"/>
                    </a:xfrm>
                    <a:prstGeom prst="rect">
                      <a:avLst/>
                    </a:prstGeom>
                  </pic:spPr>
                </pic:pic>
              </a:graphicData>
            </a:graphic>
          </wp:inline>
        </w:drawing>
      </w:r>
    </w:p>
    <w:p w14:paraId="145D49C2" w14:textId="614B73AF" w:rsidR="6821B777" w:rsidRPr="00E156B4" w:rsidRDefault="54B3B785" w:rsidP="721B43CB">
      <w:r>
        <w:rPr>
          <w:noProof/>
        </w:rPr>
        <w:drawing>
          <wp:inline distT="0" distB="0" distL="0" distR="0" wp14:anchorId="0E64C376" wp14:editId="1FEFD2CE">
            <wp:extent cx="5562602" cy="2095500"/>
            <wp:effectExtent l="0" t="0" r="0" b="0"/>
            <wp:docPr id="1362101562" name="Picture 136210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2101562"/>
                    <pic:cNvPicPr/>
                  </pic:nvPicPr>
                  <pic:blipFill>
                    <a:blip r:embed="rId179">
                      <a:extLst>
                        <a:ext uri="{28A0092B-C50C-407E-A947-70E740481C1C}">
                          <a14:useLocalDpi xmlns:a14="http://schemas.microsoft.com/office/drawing/2010/main" val="0"/>
                        </a:ext>
                      </a:extLst>
                    </a:blip>
                    <a:stretch>
                      <a:fillRect/>
                    </a:stretch>
                  </pic:blipFill>
                  <pic:spPr>
                    <a:xfrm>
                      <a:off x="0" y="0"/>
                      <a:ext cx="5562602" cy="2095500"/>
                    </a:xfrm>
                    <a:prstGeom prst="rect">
                      <a:avLst/>
                    </a:prstGeom>
                  </pic:spPr>
                </pic:pic>
              </a:graphicData>
            </a:graphic>
          </wp:inline>
        </w:drawing>
      </w:r>
    </w:p>
    <w:p w14:paraId="16206212" w14:textId="614B73AF" w:rsidR="6821B777" w:rsidRPr="00E156B4" w:rsidRDefault="06CF5C62" w:rsidP="721B43CB">
      <w:r>
        <w:rPr>
          <w:noProof/>
        </w:rPr>
        <w:drawing>
          <wp:inline distT="0" distB="0" distL="0" distR="0" wp14:anchorId="36EDD033" wp14:editId="227FCAC9">
            <wp:extent cx="5572125" cy="1762125"/>
            <wp:effectExtent l="0" t="0" r="0" b="0"/>
            <wp:docPr id="148694626" name="Picture 14869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94626"/>
                    <pic:cNvPicPr/>
                  </pic:nvPicPr>
                  <pic:blipFill>
                    <a:blip r:embed="rId180">
                      <a:extLst>
                        <a:ext uri="{28A0092B-C50C-407E-A947-70E740481C1C}">
                          <a14:useLocalDpi xmlns:a14="http://schemas.microsoft.com/office/drawing/2010/main" val="0"/>
                        </a:ext>
                      </a:extLst>
                    </a:blip>
                    <a:stretch>
                      <a:fillRect/>
                    </a:stretch>
                  </pic:blipFill>
                  <pic:spPr>
                    <a:xfrm>
                      <a:off x="0" y="0"/>
                      <a:ext cx="5572125" cy="1762125"/>
                    </a:xfrm>
                    <a:prstGeom prst="rect">
                      <a:avLst/>
                    </a:prstGeom>
                  </pic:spPr>
                </pic:pic>
              </a:graphicData>
            </a:graphic>
          </wp:inline>
        </w:drawing>
      </w:r>
    </w:p>
    <w:p w14:paraId="6206288B" w14:textId="614B73AF" w:rsidR="6821B777" w:rsidRPr="00E156B4" w:rsidRDefault="742DF9E5" w:rsidP="721B43CB">
      <w:r>
        <w:rPr>
          <w:noProof/>
        </w:rPr>
        <w:drawing>
          <wp:inline distT="0" distB="0" distL="0" distR="0" wp14:anchorId="14D05D20" wp14:editId="06146346">
            <wp:extent cx="5553092" cy="1068512"/>
            <wp:effectExtent l="0" t="0" r="0" b="0"/>
            <wp:docPr id="1985488450" name="Picture 198548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5488450"/>
                    <pic:cNvPicPr/>
                  </pic:nvPicPr>
                  <pic:blipFill>
                    <a:blip r:embed="rId181">
                      <a:extLst>
                        <a:ext uri="{28A0092B-C50C-407E-A947-70E740481C1C}">
                          <a14:useLocalDpi xmlns:a14="http://schemas.microsoft.com/office/drawing/2010/main" val="0"/>
                        </a:ext>
                      </a:extLst>
                    </a:blip>
                    <a:srcRect l="15184" t="41085" r="16052" b="41085"/>
                    <a:stretch>
                      <a:fillRect/>
                    </a:stretch>
                  </pic:blipFill>
                  <pic:spPr>
                    <a:xfrm>
                      <a:off x="0" y="0"/>
                      <a:ext cx="5553092" cy="1068512"/>
                    </a:xfrm>
                    <a:prstGeom prst="rect">
                      <a:avLst/>
                    </a:prstGeom>
                  </pic:spPr>
                </pic:pic>
              </a:graphicData>
            </a:graphic>
          </wp:inline>
        </w:drawing>
      </w:r>
    </w:p>
    <w:p w14:paraId="7AC3BFFD" w14:textId="614B73AF" w:rsidR="6821B777" w:rsidRPr="00E156B4" w:rsidRDefault="649D82D7" w:rsidP="721B43CB">
      <w:r>
        <w:rPr>
          <w:noProof/>
        </w:rPr>
        <w:drawing>
          <wp:inline distT="0" distB="0" distL="0" distR="0" wp14:anchorId="5B7998BD" wp14:editId="5D4187F4">
            <wp:extent cx="5629275" cy="1685925"/>
            <wp:effectExtent l="0" t="0" r="0" b="0"/>
            <wp:docPr id="729042699" name="Picture 72904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042699"/>
                    <pic:cNvPicPr/>
                  </pic:nvPicPr>
                  <pic:blipFill>
                    <a:blip r:embed="rId182">
                      <a:extLst>
                        <a:ext uri="{28A0092B-C50C-407E-A947-70E740481C1C}">
                          <a14:useLocalDpi xmlns:a14="http://schemas.microsoft.com/office/drawing/2010/main" val="0"/>
                        </a:ext>
                      </a:extLst>
                    </a:blip>
                    <a:stretch>
                      <a:fillRect/>
                    </a:stretch>
                  </pic:blipFill>
                  <pic:spPr>
                    <a:xfrm>
                      <a:off x="0" y="0"/>
                      <a:ext cx="5629275" cy="1685925"/>
                    </a:xfrm>
                    <a:prstGeom prst="rect">
                      <a:avLst/>
                    </a:prstGeom>
                  </pic:spPr>
                </pic:pic>
              </a:graphicData>
            </a:graphic>
          </wp:inline>
        </w:drawing>
      </w:r>
    </w:p>
    <w:p w14:paraId="67A29664" w14:textId="614B73AF" w:rsidR="6821B777" w:rsidRPr="00E156B4" w:rsidRDefault="7C03D09E" w:rsidP="721B43CB">
      <w:r>
        <w:rPr>
          <w:noProof/>
        </w:rPr>
        <w:drawing>
          <wp:inline distT="0" distB="0" distL="0" distR="0" wp14:anchorId="502880AA" wp14:editId="1F3B454E">
            <wp:extent cx="5591176" cy="2009775"/>
            <wp:effectExtent l="0" t="0" r="0" b="0"/>
            <wp:docPr id="173684870" name="Picture 17368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684870"/>
                    <pic:cNvPicPr/>
                  </pic:nvPicPr>
                  <pic:blipFill>
                    <a:blip r:embed="rId183">
                      <a:extLst>
                        <a:ext uri="{28A0092B-C50C-407E-A947-70E740481C1C}">
                          <a14:useLocalDpi xmlns:a14="http://schemas.microsoft.com/office/drawing/2010/main" val="0"/>
                        </a:ext>
                      </a:extLst>
                    </a:blip>
                    <a:stretch>
                      <a:fillRect/>
                    </a:stretch>
                  </pic:blipFill>
                  <pic:spPr>
                    <a:xfrm>
                      <a:off x="0" y="0"/>
                      <a:ext cx="5591176" cy="2009775"/>
                    </a:xfrm>
                    <a:prstGeom prst="rect">
                      <a:avLst/>
                    </a:prstGeom>
                  </pic:spPr>
                </pic:pic>
              </a:graphicData>
            </a:graphic>
          </wp:inline>
        </w:drawing>
      </w:r>
    </w:p>
    <w:p w14:paraId="1DE45C30" w14:textId="614B73AF" w:rsidR="6821B777" w:rsidRPr="00E156B4" w:rsidRDefault="20C79AAD" w:rsidP="721B43CB">
      <w:r>
        <w:rPr>
          <w:noProof/>
        </w:rPr>
        <w:drawing>
          <wp:inline distT="0" distB="0" distL="0" distR="0" wp14:anchorId="46633AE1" wp14:editId="29506702">
            <wp:extent cx="5495928" cy="2466975"/>
            <wp:effectExtent l="0" t="0" r="0" b="0"/>
            <wp:docPr id="349986976" name="Picture 3499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986976"/>
                    <pic:cNvPicPr/>
                  </pic:nvPicPr>
                  <pic:blipFill>
                    <a:blip r:embed="rId184">
                      <a:extLst>
                        <a:ext uri="{28A0092B-C50C-407E-A947-70E740481C1C}">
                          <a14:useLocalDpi xmlns:a14="http://schemas.microsoft.com/office/drawing/2010/main" val="0"/>
                        </a:ext>
                      </a:extLst>
                    </a:blip>
                    <a:stretch>
                      <a:fillRect/>
                    </a:stretch>
                  </pic:blipFill>
                  <pic:spPr>
                    <a:xfrm>
                      <a:off x="0" y="0"/>
                      <a:ext cx="5495928" cy="2466975"/>
                    </a:xfrm>
                    <a:prstGeom prst="rect">
                      <a:avLst/>
                    </a:prstGeom>
                  </pic:spPr>
                </pic:pic>
              </a:graphicData>
            </a:graphic>
          </wp:inline>
        </w:drawing>
      </w:r>
    </w:p>
    <w:p w14:paraId="1867AFFD" w14:textId="614B73AF" w:rsidR="6821B777" w:rsidRPr="00E156B4" w:rsidRDefault="58B10727" w:rsidP="721B43CB">
      <w:r>
        <w:rPr>
          <w:noProof/>
        </w:rPr>
        <w:drawing>
          <wp:inline distT="0" distB="0" distL="0" distR="0" wp14:anchorId="1527DE75" wp14:editId="176E74E2">
            <wp:extent cx="5467348" cy="2800350"/>
            <wp:effectExtent l="0" t="0" r="0" b="0"/>
            <wp:docPr id="311271255" name="Picture 31127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271255"/>
                    <pic:cNvPicPr/>
                  </pic:nvPicPr>
                  <pic:blipFill>
                    <a:blip r:embed="rId185">
                      <a:extLst>
                        <a:ext uri="{28A0092B-C50C-407E-A947-70E740481C1C}">
                          <a14:useLocalDpi xmlns:a14="http://schemas.microsoft.com/office/drawing/2010/main" val="0"/>
                        </a:ext>
                      </a:extLst>
                    </a:blip>
                    <a:stretch>
                      <a:fillRect/>
                    </a:stretch>
                  </pic:blipFill>
                  <pic:spPr>
                    <a:xfrm>
                      <a:off x="0" y="0"/>
                      <a:ext cx="5467348" cy="2800350"/>
                    </a:xfrm>
                    <a:prstGeom prst="rect">
                      <a:avLst/>
                    </a:prstGeom>
                  </pic:spPr>
                </pic:pic>
              </a:graphicData>
            </a:graphic>
          </wp:inline>
        </w:drawing>
      </w:r>
    </w:p>
    <w:p w14:paraId="02518C97" w14:textId="614B73AF" w:rsidR="391C2D65" w:rsidRDefault="628F2DE5" w:rsidP="391C2D65">
      <w:r>
        <w:rPr>
          <w:noProof/>
        </w:rPr>
        <w:drawing>
          <wp:inline distT="0" distB="0" distL="0" distR="0" wp14:anchorId="3C36E383" wp14:editId="520B18F1">
            <wp:extent cx="5410198" cy="2533650"/>
            <wp:effectExtent l="0" t="0" r="0" b="0"/>
            <wp:docPr id="1082161149" name="Picture 108216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161149"/>
                    <pic:cNvPicPr/>
                  </pic:nvPicPr>
                  <pic:blipFill>
                    <a:blip r:embed="rId186">
                      <a:extLst>
                        <a:ext uri="{28A0092B-C50C-407E-A947-70E740481C1C}">
                          <a14:useLocalDpi xmlns:a14="http://schemas.microsoft.com/office/drawing/2010/main" val="0"/>
                        </a:ext>
                      </a:extLst>
                    </a:blip>
                    <a:stretch>
                      <a:fillRect/>
                    </a:stretch>
                  </pic:blipFill>
                  <pic:spPr>
                    <a:xfrm>
                      <a:off x="0" y="0"/>
                      <a:ext cx="5410198" cy="2533650"/>
                    </a:xfrm>
                    <a:prstGeom prst="rect">
                      <a:avLst/>
                    </a:prstGeom>
                  </pic:spPr>
                </pic:pic>
              </a:graphicData>
            </a:graphic>
          </wp:inline>
        </w:drawing>
      </w:r>
    </w:p>
    <w:p w14:paraId="712689E3" w14:textId="614B73AF" w:rsidR="391C2D65" w:rsidRDefault="0A2564F9" w:rsidP="391C2D65">
      <w:r>
        <w:rPr>
          <w:noProof/>
        </w:rPr>
        <w:drawing>
          <wp:inline distT="0" distB="0" distL="0" distR="0" wp14:anchorId="1F2F9AAD" wp14:editId="13E3F339">
            <wp:extent cx="5372100" cy="2181225"/>
            <wp:effectExtent l="0" t="0" r="0" b="0"/>
            <wp:docPr id="1828730812" name="Picture 182873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30812"/>
                    <pic:cNvPicPr/>
                  </pic:nvPicPr>
                  <pic:blipFill>
                    <a:blip r:embed="rId187">
                      <a:extLst>
                        <a:ext uri="{28A0092B-C50C-407E-A947-70E740481C1C}">
                          <a14:useLocalDpi xmlns:a14="http://schemas.microsoft.com/office/drawing/2010/main" val="0"/>
                        </a:ext>
                      </a:extLst>
                    </a:blip>
                    <a:stretch>
                      <a:fillRect/>
                    </a:stretch>
                  </pic:blipFill>
                  <pic:spPr>
                    <a:xfrm>
                      <a:off x="0" y="0"/>
                      <a:ext cx="5372100" cy="2181225"/>
                    </a:xfrm>
                    <a:prstGeom prst="rect">
                      <a:avLst/>
                    </a:prstGeom>
                  </pic:spPr>
                </pic:pic>
              </a:graphicData>
            </a:graphic>
          </wp:inline>
        </w:drawing>
      </w:r>
    </w:p>
    <w:p w14:paraId="4270634F" w14:textId="0D6E96C4" w:rsidR="561566C3" w:rsidRDefault="561566C3" w:rsidP="561566C3"/>
    <w:p w14:paraId="28A95899" w14:textId="0D6E96C4" w:rsidR="561566C3" w:rsidRDefault="0E0CCD6A" w:rsidP="561566C3">
      <w:r>
        <w:rPr>
          <w:noProof/>
        </w:rPr>
        <w:drawing>
          <wp:inline distT="0" distB="0" distL="0" distR="0" wp14:anchorId="1878EDCA" wp14:editId="0AFC8056">
            <wp:extent cx="5400675" cy="2200275"/>
            <wp:effectExtent l="0" t="0" r="0" b="0"/>
            <wp:docPr id="1424751637" name="Picture 142475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4751637"/>
                    <pic:cNvPicPr/>
                  </pic:nvPicPr>
                  <pic:blipFill>
                    <a:blip r:embed="rId188">
                      <a:extLst>
                        <a:ext uri="{28A0092B-C50C-407E-A947-70E740481C1C}">
                          <a14:useLocalDpi xmlns:a14="http://schemas.microsoft.com/office/drawing/2010/main" val="0"/>
                        </a:ext>
                      </a:extLst>
                    </a:blip>
                    <a:stretch>
                      <a:fillRect/>
                    </a:stretch>
                  </pic:blipFill>
                  <pic:spPr>
                    <a:xfrm>
                      <a:off x="0" y="0"/>
                      <a:ext cx="5400675" cy="2200275"/>
                    </a:xfrm>
                    <a:prstGeom prst="rect">
                      <a:avLst/>
                    </a:prstGeom>
                  </pic:spPr>
                </pic:pic>
              </a:graphicData>
            </a:graphic>
          </wp:inline>
        </w:drawing>
      </w:r>
    </w:p>
    <w:p w14:paraId="49FFC77E" w14:textId="0D6E96C4" w:rsidR="561566C3" w:rsidRDefault="561566C3" w:rsidP="561566C3"/>
    <w:p w14:paraId="5C82C9FF" w14:textId="0D6E96C4" w:rsidR="561566C3" w:rsidRDefault="6075DCA3" w:rsidP="561566C3">
      <w:r>
        <w:rPr>
          <w:noProof/>
        </w:rPr>
        <w:drawing>
          <wp:inline distT="0" distB="0" distL="0" distR="0" wp14:anchorId="65D175AA" wp14:editId="5127300F">
            <wp:extent cx="5372100" cy="1952625"/>
            <wp:effectExtent l="0" t="0" r="0" b="0"/>
            <wp:docPr id="83143293" name="Picture 831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43293"/>
                    <pic:cNvPicPr/>
                  </pic:nvPicPr>
                  <pic:blipFill>
                    <a:blip r:embed="rId189">
                      <a:extLst>
                        <a:ext uri="{28A0092B-C50C-407E-A947-70E740481C1C}">
                          <a14:useLocalDpi xmlns:a14="http://schemas.microsoft.com/office/drawing/2010/main" val="0"/>
                        </a:ext>
                      </a:extLst>
                    </a:blip>
                    <a:stretch>
                      <a:fillRect/>
                    </a:stretch>
                  </pic:blipFill>
                  <pic:spPr>
                    <a:xfrm>
                      <a:off x="0" y="0"/>
                      <a:ext cx="5372100" cy="1952625"/>
                    </a:xfrm>
                    <a:prstGeom prst="rect">
                      <a:avLst/>
                    </a:prstGeom>
                  </pic:spPr>
                </pic:pic>
              </a:graphicData>
            </a:graphic>
          </wp:inline>
        </w:drawing>
      </w:r>
    </w:p>
    <w:p w14:paraId="35F0AB0D" w14:textId="614B73AF" w:rsidR="391C2D65" w:rsidRDefault="78E225A0" w:rsidP="58DC4204">
      <w:r>
        <w:rPr>
          <w:noProof/>
        </w:rPr>
        <w:drawing>
          <wp:inline distT="0" distB="0" distL="0" distR="0" wp14:anchorId="1BE84A33" wp14:editId="129DC8C1">
            <wp:extent cx="5410212" cy="514363"/>
            <wp:effectExtent l="0" t="0" r="0" b="0"/>
            <wp:docPr id="2125834383" name="Picture 212583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834383"/>
                    <pic:cNvPicPr/>
                  </pic:nvPicPr>
                  <pic:blipFill>
                    <a:blip r:embed="rId190">
                      <a:extLst>
                        <a:ext uri="{28A0092B-C50C-407E-A947-70E740481C1C}">
                          <a14:useLocalDpi xmlns:a14="http://schemas.microsoft.com/office/drawing/2010/main" val="0"/>
                        </a:ext>
                      </a:extLst>
                    </a:blip>
                    <a:srcRect l="15208" t="27407" r="16250" b="61111"/>
                    <a:stretch>
                      <a:fillRect/>
                    </a:stretch>
                  </pic:blipFill>
                  <pic:spPr>
                    <a:xfrm>
                      <a:off x="0" y="0"/>
                      <a:ext cx="5410212" cy="514363"/>
                    </a:xfrm>
                    <a:prstGeom prst="rect">
                      <a:avLst/>
                    </a:prstGeom>
                  </pic:spPr>
                </pic:pic>
              </a:graphicData>
            </a:graphic>
          </wp:inline>
        </w:drawing>
      </w:r>
    </w:p>
    <w:p w14:paraId="0D879AB4" w14:textId="62481F4C" w:rsidR="58DC4204" w:rsidRDefault="58DC4204" w:rsidP="58DC4204"/>
    <w:p w14:paraId="580DF830" w14:textId="62481F4C" w:rsidR="78E225A0" w:rsidRDefault="78E225A0" w:rsidP="29A22E6F">
      <w:r>
        <w:rPr>
          <w:noProof/>
        </w:rPr>
        <w:drawing>
          <wp:inline distT="0" distB="0" distL="0" distR="0" wp14:anchorId="1B459E24" wp14:editId="2C8997EB">
            <wp:extent cx="5286407" cy="533432"/>
            <wp:effectExtent l="0" t="0" r="0" b="0"/>
            <wp:docPr id="2065829884" name="Picture 206582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829884"/>
                    <pic:cNvPicPr/>
                  </pic:nvPicPr>
                  <pic:blipFill>
                    <a:blip r:embed="rId190">
                      <a:extLst>
                        <a:ext uri="{28A0092B-C50C-407E-A947-70E740481C1C}">
                          <a14:useLocalDpi xmlns:a14="http://schemas.microsoft.com/office/drawing/2010/main" val="0"/>
                        </a:ext>
                      </a:extLst>
                    </a:blip>
                    <a:srcRect l="15000" t="56666" r="17291" b="32592"/>
                    <a:stretch>
                      <a:fillRect/>
                    </a:stretch>
                  </pic:blipFill>
                  <pic:spPr>
                    <a:xfrm>
                      <a:off x="0" y="0"/>
                      <a:ext cx="5286407" cy="533432"/>
                    </a:xfrm>
                    <a:prstGeom prst="rect">
                      <a:avLst/>
                    </a:prstGeom>
                  </pic:spPr>
                </pic:pic>
              </a:graphicData>
            </a:graphic>
          </wp:inline>
        </w:drawing>
      </w:r>
    </w:p>
    <w:p w14:paraId="1741F89E" w14:textId="79F72EB4" w:rsidR="29A22E6F" w:rsidRDefault="29A22E6F" w:rsidP="29A22E6F"/>
    <w:p w14:paraId="4A119DC2" w14:textId="4F5CCC45" w:rsidR="29A22E6F" w:rsidRDefault="2ECD6942" w:rsidP="62E53EAA">
      <w:r>
        <w:rPr>
          <w:noProof/>
        </w:rPr>
        <w:drawing>
          <wp:inline distT="0" distB="0" distL="0" distR="0" wp14:anchorId="244B4699" wp14:editId="5A80D13C">
            <wp:extent cx="5343557" cy="1085875"/>
            <wp:effectExtent l="0" t="0" r="0" b="0"/>
            <wp:docPr id="667112830" name="Picture 6671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112830"/>
                    <pic:cNvPicPr/>
                  </pic:nvPicPr>
                  <pic:blipFill>
                    <a:blip r:embed="rId191">
                      <a:extLst>
                        <a:ext uri="{28A0092B-C50C-407E-A947-70E740481C1C}">
                          <a14:useLocalDpi xmlns:a14="http://schemas.microsoft.com/office/drawing/2010/main" val="0"/>
                        </a:ext>
                      </a:extLst>
                    </a:blip>
                    <a:srcRect l="14583" t="29629" r="17083" b="43333"/>
                    <a:stretch>
                      <a:fillRect/>
                    </a:stretch>
                  </pic:blipFill>
                  <pic:spPr>
                    <a:xfrm>
                      <a:off x="0" y="0"/>
                      <a:ext cx="5343557" cy="1085875"/>
                    </a:xfrm>
                    <a:prstGeom prst="rect">
                      <a:avLst/>
                    </a:prstGeom>
                  </pic:spPr>
                </pic:pic>
              </a:graphicData>
            </a:graphic>
          </wp:inline>
        </w:drawing>
      </w:r>
    </w:p>
    <w:p w14:paraId="3E986B9B" w14:textId="3A597B68" w:rsidR="62E53EAA" w:rsidRDefault="62E53EAA" w:rsidP="62E53EAA"/>
    <w:p w14:paraId="190B33BE" w14:textId="3A597B68" w:rsidR="2ECD6942" w:rsidRDefault="2ECD6942" w:rsidP="62E53EAA">
      <w:r>
        <w:rPr>
          <w:noProof/>
        </w:rPr>
        <w:drawing>
          <wp:inline distT="0" distB="0" distL="0" distR="0" wp14:anchorId="2DAA0DD7" wp14:editId="007C05AF">
            <wp:extent cx="5353108" cy="606853"/>
            <wp:effectExtent l="0" t="0" r="0" b="0"/>
            <wp:docPr id="1964587458" name="Picture 196458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87458"/>
                    <pic:cNvPicPr/>
                  </pic:nvPicPr>
                  <pic:blipFill>
                    <a:blip r:embed="rId191">
                      <a:extLst>
                        <a:ext uri="{28A0092B-C50C-407E-A947-70E740481C1C}">
                          <a14:useLocalDpi xmlns:a14="http://schemas.microsoft.com/office/drawing/2010/main" val="0"/>
                        </a:ext>
                      </a:extLst>
                    </a:blip>
                    <a:srcRect l="15836" t="72415" r="15480" b="17357"/>
                    <a:stretch>
                      <a:fillRect/>
                    </a:stretch>
                  </pic:blipFill>
                  <pic:spPr>
                    <a:xfrm>
                      <a:off x="0" y="0"/>
                      <a:ext cx="5353108" cy="606853"/>
                    </a:xfrm>
                    <a:prstGeom prst="rect">
                      <a:avLst/>
                    </a:prstGeom>
                  </pic:spPr>
                </pic:pic>
              </a:graphicData>
            </a:graphic>
          </wp:inline>
        </w:drawing>
      </w:r>
    </w:p>
    <w:p w14:paraId="1DF4716A" w14:textId="7A97B43E" w:rsidR="712BD6F6" w:rsidRDefault="712BD6F6" w:rsidP="712BD6F6"/>
    <w:p w14:paraId="114FE5F5" w14:textId="1065DA46" w:rsidR="5E3E35F0" w:rsidRDefault="5E3E35F0" w:rsidP="712BD6F6">
      <w:r>
        <w:rPr>
          <w:noProof/>
        </w:rPr>
        <w:drawing>
          <wp:inline distT="0" distB="0" distL="0" distR="0" wp14:anchorId="7839115A" wp14:editId="0C139B93">
            <wp:extent cx="5438806" cy="1762170"/>
            <wp:effectExtent l="0" t="0" r="0" b="0"/>
            <wp:docPr id="510139582" name="Picture 51013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139582"/>
                    <pic:cNvPicPr/>
                  </pic:nvPicPr>
                  <pic:blipFill>
                    <a:blip r:embed="rId192">
                      <a:extLst>
                        <a:ext uri="{28A0092B-C50C-407E-A947-70E740481C1C}">
                          <a14:useLocalDpi xmlns:a14="http://schemas.microsoft.com/office/drawing/2010/main" val="0"/>
                        </a:ext>
                      </a:extLst>
                    </a:blip>
                    <a:srcRect l="16250" t="37777" r="17916" b="12962"/>
                    <a:stretch>
                      <a:fillRect/>
                    </a:stretch>
                  </pic:blipFill>
                  <pic:spPr>
                    <a:xfrm>
                      <a:off x="0" y="0"/>
                      <a:ext cx="5438806" cy="1762170"/>
                    </a:xfrm>
                    <a:prstGeom prst="rect">
                      <a:avLst/>
                    </a:prstGeom>
                  </pic:spPr>
                </pic:pic>
              </a:graphicData>
            </a:graphic>
          </wp:inline>
        </w:drawing>
      </w:r>
    </w:p>
    <w:p w14:paraId="01C95757" w14:textId="7F6B2561" w:rsidR="75FF4819" w:rsidRDefault="75FF4819" w:rsidP="75FF4819"/>
    <w:p w14:paraId="6B6046DA" w14:textId="7F6B2561" w:rsidR="75FF4819" w:rsidRDefault="2DD8AC72" w:rsidP="2B418C95">
      <w:r>
        <w:rPr>
          <w:noProof/>
        </w:rPr>
        <w:drawing>
          <wp:inline distT="0" distB="0" distL="0" distR="0" wp14:anchorId="773C381B" wp14:editId="6ABA83FB">
            <wp:extent cx="5391152" cy="2038350"/>
            <wp:effectExtent l="0" t="0" r="0" b="0"/>
            <wp:docPr id="1864454407" name="Picture 186445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454407"/>
                    <pic:cNvPicPr/>
                  </pic:nvPicPr>
                  <pic:blipFill>
                    <a:blip r:embed="rId193">
                      <a:extLst>
                        <a:ext uri="{28A0092B-C50C-407E-A947-70E740481C1C}">
                          <a14:useLocalDpi xmlns:a14="http://schemas.microsoft.com/office/drawing/2010/main" val="0"/>
                        </a:ext>
                      </a:extLst>
                    </a:blip>
                    <a:stretch>
                      <a:fillRect/>
                    </a:stretch>
                  </pic:blipFill>
                  <pic:spPr>
                    <a:xfrm>
                      <a:off x="0" y="0"/>
                      <a:ext cx="5391152" cy="2038350"/>
                    </a:xfrm>
                    <a:prstGeom prst="rect">
                      <a:avLst/>
                    </a:prstGeom>
                  </pic:spPr>
                </pic:pic>
              </a:graphicData>
            </a:graphic>
          </wp:inline>
        </w:drawing>
      </w:r>
    </w:p>
    <w:p w14:paraId="090B643A" w14:textId="71DCE098" w:rsidR="31D4E101" w:rsidRDefault="31D4E101" w:rsidP="31D4E101"/>
    <w:p w14:paraId="192C011C" w14:textId="334DF434" w:rsidR="31D4E101" w:rsidRDefault="5FB964F5" w:rsidP="2CE2EAAC">
      <w:pPr>
        <w:rPr>
          <w:b/>
          <w:sz w:val="24"/>
          <w:szCs w:val="24"/>
          <w:u w:val="single"/>
        </w:rPr>
      </w:pPr>
      <w:r w:rsidRPr="10D025E1">
        <w:rPr>
          <w:b/>
          <w:sz w:val="24"/>
          <w:szCs w:val="24"/>
          <w:u w:val="single"/>
        </w:rPr>
        <w:t># Data merging:</w:t>
      </w:r>
    </w:p>
    <w:p w14:paraId="1C9005BE" w14:textId="371FDA6E" w:rsidR="31D4E101" w:rsidRDefault="31D4E101" w:rsidP="2CE2EAAC"/>
    <w:p w14:paraId="35998729" w14:textId="6C64D136" w:rsidR="31D4E101" w:rsidRDefault="5FB964F5" w:rsidP="3F8EFABE">
      <w:r>
        <w:rPr>
          <w:noProof/>
        </w:rPr>
        <w:drawing>
          <wp:inline distT="0" distB="0" distL="0" distR="0" wp14:anchorId="718BDC00" wp14:editId="26932A79">
            <wp:extent cx="5257800" cy="2428875"/>
            <wp:effectExtent l="0" t="0" r="0" b="0"/>
            <wp:docPr id="822014083" name="Picture 82201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014083"/>
                    <pic:cNvPicPr/>
                  </pic:nvPicPr>
                  <pic:blipFill>
                    <a:blip r:embed="rId194">
                      <a:extLst>
                        <a:ext uri="{28A0092B-C50C-407E-A947-70E740481C1C}">
                          <a14:useLocalDpi xmlns:a14="http://schemas.microsoft.com/office/drawing/2010/main" val="0"/>
                        </a:ext>
                      </a:extLst>
                    </a:blip>
                    <a:stretch>
                      <a:fillRect/>
                    </a:stretch>
                  </pic:blipFill>
                  <pic:spPr>
                    <a:xfrm>
                      <a:off x="0" y="0"/>
                      <a:ext cx="5257800" cy="2428875"/>
                    </a:xfrm>
                    <a:prstGeom prst="rect">
                      <a:avLst/>
                    </a:prstGeom>
                  </pic:spPr>
                </pic:pic>
              </a:graphicData>
            </a:graphic>
          </wp:inline>
        </w:drawing>
      </w:r>
    </w:p>
    <w:p w14:paraId="40E874E8" w14:textId="6C64D136" w:rsidR="3F8EFABE" w:rsidRDefault="3F8EFABE" w:rsidP="3F8EFABE"/>
    <w:p w14:paraId="5D9D957B" w14:textId="00208B91" w:rsidR="08D73B65" w:rsidRDefault="5EB4439C" w:rsidP="333ACA3B">
      <w:r>
        <w:rPr>
          <w:noProof/>
        </w:rPr>
        <w:drawing>
          <wp:inline distT="0" distB="0" distL="0" distR="0" wp14:anchorId="6B479A4B" wp14:editId="1377DE2F">
            <wp:extent cx="5219702" cy="1809750"/>
            <wp:effectExtent l="0" t="0" r="0" b="0"/>
            <wp:docPr id="383119239" name="Picture 38311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19239"/>
                    <pic:cNvPicPr/>
                  </pic:nvPicPr>
                  <pic:blipFill>
                    <a:blip r:embed="rId195">
                      <a:extLst>
                        <a:ext uri="{28A0092B-C50C-407E-A947-70E740481C1C}">
                          <a14:useLocalDpi xmlns:a14="http://schemas.microsoft.com/office/drawing/2010/main" val="0"/>
                        </a:ext>
                      </a:extLst>
                    </a:blip>
                    <a:stretch>
                      <a:fillRect/>
                    </a:stretch>
                  </pic:blipFill>
                  <pic:spPr>
                    <a:xfrm>
                      <a:off x="0" y="0"/>
                      <a:ext cx="5219702" cy="1809750"/>
                    </a:xfrm>
                    <a:prstGeom prst="rect">
                      <a:avLst/>
                    </a:prstGeom>
                  </pic:spPr>
                </pic:pic>
              </a:graphicData>
            </a:graphic>
          </wp:inline>
        </w:drawing>
      </w:r>
    </w:p>
    <w:p w14:paraId="391DFE67" w14:textId="5FF25946" w:rsidR="333ACA3B" w:rsidRDefault="333ACA3B" w:rsidP="333ACA3B"/>
    <w:p w14:paraId="7A84C9BB" w14:textId="4EA2D551" w:rsidR="00512BA9" w:rsidRDefault="00512BA9" w:rsidP="62DAE5E3"/>
    <w:sectPr w:rsidR="00512BA9" w:rsidSect="0095303D">
      <w:headerReference w:type="even" r:id="rId196"/>
      <w:headerReference w:type="default" r:id="rId197"/>
      <w:footerReference w:type="even" r:id="rId198"/>
      <w:footerReference w:type="default" r:id="rId199"/>
      <w:footerReference w:type="first" r:id="rId200"/>
      <w:pgSz w:w="11906" w:h="16838" w:code="9"/>
      <w:pgMar w:top="0" w:right="2491" w:bottom="2952" w:left="2491" w:header="2376" w:footer="231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85D08" w14:textId="77777777" w:rsidR="00FD6FB3" w:rsidRDefault="00FD6FB3">
      <w:r>
        <w:separator/>
      </w:r>
    </w:p>
  </w:endnote>
  <w:endnote w:type="continuationSeparator" w:id="0">
    <w:p w14:paraId="113CD72E" w14:textId="77777777" w:rsidR="00FD6FB3" w:rsidRDefault="00FD6FB3">
      <w:r>
        <w:continuationSeparator/>
      </w:r>
    </w:p>
  </w:endnote>
  <w:endnote w:type="continuationNotice" w:id="1">
    <w:p w14:paraId="3536B623" w14:textId="77777777" w:rsidR="00FD6FB3" w:rsidRDefault="00FD6FB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Courier">
    <w:altName w:val="Courier New"/>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8764A88" w14:paraId="1C0F32B5" w14:textId="77777777" w:rsidTr="78764A88">
      <w:trPr>
        <w:trHeight w:val="300"/>
      </w:trPr>
      <w:tc>
        <w:tcPr>
          <w:tcW w:w="3005" w:type="dxa"/>
        </w:tcPr>
        <w:p w14:paraId="4F15C4D8" w14:textId="155A538D" w:rsidR="78764A88" w:rsidRDefault="78764A88" w:rsidP="78764A88">
          <w:pPr>
            <w:pStyle w:val="Header"/>
            <w:ind w:left="-115"/>
            <w:jc w:val="left"/>
          </w:pPr>
        </w:p>
      </w:tc>
      <w:tc>
        <w:tcPr>
          <w:tcW w:w="3005" w:type="dxa"/>
        </w:tcPr>
        <w:p w14:paraId="7FAC079E" w14:textId="391A26C7" w:rsidR="78764A88" w:rsidRDefault="78764A88" w:rsidP="78764A88">
          <w:pPr>
            <w:pStyle w:val="Header"/>
            <w:jc w:val="center"/>
          </w:pPr>
        </w:p>
      </w:tc>
      <w:tc>
        <w:tcPr>
          <w:tcW w:w="3005" w:type="dxa"/>
        </w:tcPr>
        <w:p w14:paraId="4F79C6E3" w14:textId="6579B05A" w:rsidR="78764A88" w:rsidRDefault="78764A88" w:rsidP="78764A88">
          <w:pPr>
            <w:pStyle w:val="Header"/>
            <w:ind w:right="-115"/>
            <w:jc w:val="right"/>
          </w:pPr>
        </w:p>
      </w:tc>
    </w:tr>
  </w:tbl>
  <w:p w14:paraId="416DD664" w14:textId="45A57E22" w:rsidR="009766E6" w:rsidRDefault="009766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8764A88" w14:paraId="34ABCE45" w14:textId="77777777" w:rsidTr="78764A88">
      <w:trPr>
        <w:trHeight w:val="300"/>
      </w:trPr>
      <w:tc>
        <w:tcPr>
          <w:tcW w:w="3005" w:type="dxa"/>
        </w:tcPr>
        <w:p w14:paraId="299FAAEB" w14:textId="6C49F8E3" w:rsidR="78764A88" w:rsidRDefault="78764A88" w:rsidP="78764A88">
          <w:pPr>
            <w:pStyle w:val="Header"/>
            <w:ind w:left="-115"/>
            <w:jc w:val="left"/>
          </w:pPr>
        </w:p>
      </w:tc>
      <w:tc>
        <w:tcPr>
          <w:tcW w:w="3005" w:type="dxa"/>
        </w:tcPr>
        <w:p w14:paraId="4F266623" w14:textId="2DD02FA2" w:rsidR="78764A88" w:rsidRDefault="78764A88" w:rsidP="78764A88">
          <w:pPr>
            <w:pStyle w:val="Header"/>
            <w:jc w:val="center"/>
          </w:pPr>
        </w:p>
      </w:tc>
      <w:tc>
        <w:tcPr>
          <w:tcW w:w="3005" w:type="dxa"/>
        </w:tcPr>
        <w:p w14:paraId="15FBF388" w14:textId="0FB09AC4" w:rsidR="78764A88" w:rsidRDefault="78764A88" w:rsidP="78764A88">
          <w:pPr>
            <w:pStyle w:val="Header"/>
            <w:ind w:right="-115"/>
            <w:jc w:val="right"/>
          </w:pPr>
        </w:p>
      </w:tc>
    </w:tr>
  </w:tbl>
  <w:p w14:paraId="7A93BB2F" w14:textId="6CAC41E9" w:rsidR="009766E6" w:rsidRDefault="00976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8764A88" w14:paraId="0D6FB31E" w14:textId="77777777" w:rsidTr="78764A88">
      <w:trPr>
        <w:trHeight w:val="300"/>
      </w:trPr>
      <w:tc>
        <w:tcPr>
          <w:tcW w:w="3005" w:type="dxa"/>
        </w:tcPr>
        <w:p w14:paraId="3427FE0F" w14:textId="58A5CCC4" w:rsidR="78764A88" w:rsidRDefault="78764A88" w:rsidP="78764A88">
          <w:pPr>
            <w:pStyle w:val="Header"/>
            <w:ind w:left="-115"/>
            <w:jc w:val="left"/>
          </w:pPr>
        </w:p>
      </w:tc>
      <w:tc>
        <w:tcPr>
          <w:tcW w:w="3005" w:type="dxa"/>
        </w:tcPr>
        <w:p w14:paraId="15579672" w14:textId="1D9C046A" w:rsidR="78764A88" w:rsidRDefault="78764A88" w:rsidP="78764A88">
          <w:pPr>
            <w:pStyle w:val="Header"/>
            <w:jc w:val="center"/>
          </w:pPr>
        </w:p>
      </w:tc>
      <w:tc>
        <w:tcPr>
          <w:tcW w:w="3005" w:type="dxa"/>
        </w:tcPr>
        <w:p w14:paraId="6C9DC264" w14:textId="4C6689C7" w:rsidR="78764A88" w:rsidRDefault="78764A88" w:rsidP="78764A88">
          <w:pPr>
            <w:pStyle w:val="Header"/>
            <w:ind w:right="-115"/>
            <w:jc w:val="right"/>
          </w:pPr>
        </w:p>
      </w:tc>
    </w:tr>
  </w:tbl>
  <w:p w14:paraId="5864ADEA" w14:textId="605FCDB1" w:rsidR="009766E6" w:rsidRDefault="00976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1D34B" w14:textId="77777777" w:rsidR="00FD6FB3" w:rsidRDefault="00FD6FB3" w:rsidP="00895F20">
      <w:pPr>
        <w:ind w:firstLine="0"/>
      </w:pPr>
      <w:r>
        <w:separator/>
      </w:r>
    </w:p>
  </w:footnote>
  <w:footnote w:type="continuationSeparator" w:id="0">
    <w:p w14:paraId="71271839" w14:textId="77777777" w:rsidR="00FD6FB3" w:rsidRDefault="00FD6FB3" w:rsidP="00895F20">
      <w:pPr>
        <w:ind w:firstLine="0"/>
      </w:pPr>
      <w:r>
        <w:continuationSeparator/>
      </w:r>
    </w:p>
  </w:footnote>
  <w:footnote w:type="continuationNotice" w:id="1">
    <w:p w14:paraId="414D51F1" w14:textId="77777777" w:rsidR="00FD6FB3" w:rsidRDefault="00FD6FB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8764A88" w14:paraId="4F644BCA" w14:textId="77777777" w:rsidTr="78764A88">
      <w:trPr>
        <w:trHeight w:val="300"/>
      </w:trPr>
      <w:tc>
        <w:tcPr>
          <w:tcW w:w="3005" w:type="dxa"/>
        </w:tcPr>
        <w:p w14:paraId="1DD9B631" w14:textId="3CFEC6DD" w:rsidR="78764A88" w:rsidRDefault="78764A88" w:rsidP="78764A88">
          <w:pPr>
            <w:pStyle w:val="Header"/>
            <w:ind w:left="-115"/>
            <w:jc w:val="left"/>
          </w:pPr>
        </w:p>
      </w:tc>
      <w:tc>
        <w:tcPr>
          <w:tcW w:w="3005" w:type="dxa"/>
        </w:tcPr>
        <w:p w14:paraId="2C4FC556" w14:textId="142EFA05" w:rsidR="78764A88" w:rsidRDefault="78764A88" w:rsidP="78764A88">
          <w:pPr>
            <w:pStyle w:val="Header"/>
            <w:jc w:val="center"/>
          </w:pPr>
        </w:p>
      </w:tc>
      <w:tc>
        <w:tcPr>
          <w:tcW w:w="3005" w:type="dxa"/>
        </w:tcPr>
        <w:p w14:paraId="778A5618" w14:textId="09E5D824" w:rsidR="78764A88" w:rsidRDefault="78764A88" w:rsidP="78764A88">
          <w:pPr>
            <w:pStyle w:val="Header"/>
            <w:ind w:right="-115"/>
            <w:jc w:val="right"/>
          </w:pPr>
        </w:p>
      </w:tc>
    </w:tr>
  </w:tbl>
  <w:p w14:paraId="339753FD" w14:textId="7E4FFE13" w:rsidR="009766E6" w:rsidRDefault="009766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8764A88" w14:paraId="5A952581" w14:textId="77777777" w:rsidTr="78764A88">
      <w:trPr>
        <w:trHeight w:val="300"/>
      </w:trPr>
      <w:tc>
        <w:tcPr>
          <w:tcW w:w="3005" w:type="dxa"/>
        </w:tcPr>
        <w:p w14:paraId="3C044172" w14:textId="5262E26A" w:rsidR="78764A88" w:rsidRDefault="78764A88" w:rsidP="78764A88">
          <w:pPr>
            <w:pStyle w:val="Header"/>
            <w:ind w:left="-115"/>
            <w:jc w:val="left"/>
          </w:pPr>
        </w:p>
      </w:tc>
      <w:tc>
        <w:tcPr>
          <w:tcW w:w="3005" w:type="dxa"/>
        </w:tcPr>
        <w:p w14:paraId="09756A1B" w14:textId="05FC4EB6" w:rsidR="78764A88" w:rsidRDefault="78764A88" w:rsidP="78764A88">
          <w:pPr>
            <w:pStyle w:val="Header"/>
            <w:jc w:val="center"/>
          </w:pPr>
        </w:p>
      </w:tc>
      <w:tc>
        <w:tcPr>
          <w:tcW w:w="3005" w:type="dxa"/>
        </w:tcPr>
        <w:p w14:paraId="6F676D04" w14:textId="524465AC" w:rsidR="78764A88" w:rsidRDefault="78764A88" w:rsidP="78764A88">
          <w:pPr>
            <w:pStyle w:val="Header"/>
            <w:ind w:right="-115"/>
            <w:jc w:val="right"/>
          </w:pPr>
        </w:p>
      </w:tc>
    </w:tr>
  </w:tbl>
  <w:p w14:paraId="1111EBAB" w14:textId="7E81E7F2" w:rsidR="009766E6" w:rsidRDefault="009766E6">
    <w:pPr>
      <w:pStyle w:val="Header"/>
    </w:pPr>
  </w:p>
</w:hdr>
</file>

<file path=word/intelligence2.xml><?xml version="1.0" encoding="utf-8"?>
<int2:intelligence xmlns:int2="http://schemas.microsoft.com/office/intelligence/2020/intelligence" xmlns:oel="http://schemas.microsoft.com/office/2019/extlst">
  <int2:observations>
    <int2:textHash int2:hashCode="mkk2OTQKaSk7hv" int2:id="4Uq4MQvi">
      <int2:state int2:value="Rejected" int2:type="LegacyProofing"/>
    </int2:textHash>
    <int2:textHash int2:hashCode="/DHzA3C+4EDSAz" int2:id="4ZUo5r6A">
      <int2:state int2:value="Rejected" int2:type="LegacyProofing"/>
    </int2:textHash>
    <int2:textHash int2:hashCode="x0zsP2pKaOioAY" int2:id="5hl22gsK">
      <int2:state int2:value="Rejected" int2:type="LegacyProofing"/>
    </int2:textHash>
    <int2:textHash int2:hashCode="DibiT58TvXdW6t" int2:id="7rhaivl8">
      <int2:state int2:value="Rejected" int2:type="LegacyProofing"/>
    </int2:textHash>
    <int2:textHash int2:hashCode="gK2bShivd0qhRE" int2:id="BYaNqoOx">
      <int2:state int2:value="Rejected" int2:type="LegacyProofing"/>
    </int2:textHash>
    <int2:textHash int2:hashCode="v3+yZBaw4NXpwd" int2:id="IzBbOlJS">
      <int2:state int2:value="Rejected" int2:type="LegacyProofing"/>
    </int2:textHash>
    <int2:textHash int2:hashCode="6dspXt+rsY21+h" int2:id="JY4EDGPO">
      <int2:state int2:value="Rejected" int2:type="LegacyProofing"/>
    </int2:textHash>
    <int2:textHash int2:hashCode="Mx2xiIfPl2AHpc" int2:id="S52OaEvd">
      <int2:state int2:value="Rejected" int2:type="LegacyProofing"/>
    </int2:textHash>
    <int2:textHash int2:hashCode="RVJcznNTx4IgIJ" int2:id="TIAuH0ca">
      <int2:state int2:value="Rejected" int2:type="LegacyProofing"/>
    </int2:textHash>
    <int2:textHash int2:hashCode="ghROBhW7IorbUs" int2:id="TjL2LiYs">
      <int2:state int2:value="Rejected" int2:type="LegacyProofing"/>
    </int2:textHash>
    <int2:textHash int2:hashCode="9IFqpOfW+tMqre" int2:id="UOfHOG1t">
      <int2:state int2:value="Rejected" int2:type="LegacyProofing"/>
    </int2:textHash>
    <int2:textHash int2:hashCode="JIogti77qPQwPH" int2:id="XB5TBHKo">
      <int2:state int2:value="Rejected" int2:type="LegacyProofing"/>
    </int2:textHash>
    <int2:textHash int2:hashCode="KJG7u7IDB3yC1H" int2:id="pPPyzeUT">
      <int2:state int2:value="Rejected" int2:type="LegacyProofing"/>
    </int2:textHash>
    <int2:textHash int2:hashCode="aumZVSoNLcoU1i" int2:id="q9zjxCEH">
      <int2:state int2:value="Rejected" int2:type="LegacyProofing"/>
    </int2:textHash>
    <int2:textHash int2:hashCode="EChqrop4+3yveG" int2:id="zvT5DwhK">
      <int2:state int2:value="Rejected" int2:type="LegacyProofing"/>
    </int2:textHash>
    <int2:bookmark int2:bookmarkName="_Int_fyKWz3GI" int2:invalidationBookmarkName="" int2:hashCode="o+SlaerQfIvE2N" int2:id="1YCbHR7t">
      <int2:state int2:value="Rejected" int2:type="LegacyProofing"/>
    </int2:bookmark>
    <int2:bookmark int2:bookmarkName="_Int_YXTfJ0Ob" int2:invalidationBookmarkName="" int2:hashCode="+rbajHXd5D08se" int2:id="3RR1yV9A"/>
    <int2:bookmark int2:bookmarkName="_Int_fyfDw2px" int2:invalidationBookmarkName="" int2:hashCode="KyrbJGF3EAv7z5" int2:id="7tTcbvo0">
      <int2:state int2:value="Rejected" int2:type="LegacyProofing"/>
    </int2:bookmark>
    <int2:bookmark int2:bookmarkName="_Int_g2fUgl5x" int2:invalidationBookmarkName="" int2:hashCode="Hc8sPn6wUFTO02" int2:id="DXVuPoN4"/>
    <int2:bookmark int2:bookmarkName="_Int_R30Ias3I" int2:invalidationBookmarkName="" int2:hashCode="wN0pbEECCHSNVE" int2:id="IME3RFmz"/>
    <int2:bookmark int2:bookmarkName="_Int_wObGsi30" int2:invalidationBookmarkName="" int2:hashCode="fARg0G0112kcKU" int2:id="Ut6IG3zU"/>
    <int2:bookmark int2:bookmarkName="_Int_nLkuqJR6" int2:invalidationBookmarkName="" int2:hashCode="3UAaSKRCK/qErY" int2:id="dcV3WyQf"/>
    <int2:bookmark int2:bookmarkName="_Int_73f84Uf9" int2:invalidationBookmarkName="" int2:hashCode="IGTLZDyqjZ4d4S" int2:id="huWd9Iyz"/>
    <int2:bookmark int2:bookmarkName="_Int_SduS798b" int2:invalidationBookmarkName="" int2:hashCode="0XRWB9LV9blqrG" int2:id="iSjxZV8o"/>
    <int2:bookmark int2:bookmarkName="_Int_5He8wBGF" int2:invalidationBookmarkName="" int2:hashCode="QjUie1FDathtB8" int2:id="jsytFXKz"/>
    <int2:bookmark int2:bookmarkName="_Int_7PNGQrlh" int2:invalidationBookmarkName="" int2:hashCode="sM7q88kQ8stheS" int2:id="rpuMAGoe"/>
    <int2:bookmark int2:bookmarkName="_Int_JWk1m490" int2:invalidationBookmarkName="" int2:hashCode="sM7q88kQ8stheS" int2:id="v1huUud3"/>
    <int2:bookmark int2:bookmarkName="_Int_rLFmMpvU" int2:invalidationBookmarkName="" int2:hashCode="gV/nIAPwaeSkD2" int2:id="yzSmlD7g"/>
    <int2:bookmark int2:bookmarkName="_Int_j3JOgHbZ" int2:invalidationBookmarkName="" int2:hashCode="yc+f51Cm3wY1bl" int2:id="zM8Nae97"/>
  </int2:observations>
  <int2:intelligenceSettings/>
  <int2:onDemandWorkflows>
    <int2:onDemandWorkflow int2:type="SimilarityCheck" int2:paragraphVersions="5C0A0CF1-77777777 1FB2D75E-31C02101 2AFCF2DD-3CC9B007 44FDC73A-6ED7C38C 56D0C5B9-322DD0DF 223E3941-57F85407 7477EDCF-0A383F6E 2028F5CC-41F56497 0DA00CB0-664680AE 59979D32-530BFFA8 28767622-77777777 639ED090-4B0E2C3F 0FAABF06-77777777 1F09D36A-0DDB429A 63C0AA8D-176214E3 425F7156-1024FC7E 57372266-77777777 792F9A0A-77777777 32355C8F-3808F68D 442C9538-4C45C3E7 7D6552D1-584F6D94 33271516-77777777 2905F037-77777777 306EA0A1-229A40A6 35F5C202-0985107D 5C2D9B01-77777777 1F150700-77777777 04BA3B8F-77777777 778B8508-77777777 3E7B8AED-77777777 248D8C3A-77777777 654956A6-77777777 498E0661-77777777 68979C8A-77777777 1B5D4A27-77777777 64F282D9-77777777 4692A004-77777777 1D50663B-77777777 019B49E1-77777777 1C133930-082D961C 4B5DE4FF-7973CAC8 41C2059B-6440B90B 29ABAD1A-77777777 23D150BE-0F9A93AA 2503345A-2D53C142 418B1E5C-023B6426 66C9BA99-3B7DC9C4 66D3907C-63B23460 1F66D855-682DDAB5 62C6E498-27C17EEA 6DD01B1D-2BEDEF0D 00284042-39BD90AB 717C7384-2C6863BD 41D9BA34-5A7CE694 36F4EF38-76AFE2E4 5712245C-68D1D813 7AAA6D5D-760F6B6D 3119FF75-3A3DE00E 25D1FA3A-5EA7AC07 2DFF495B-783B5815 7203A17C-35C71388 4E7867E9-68F072B3 7110E4EC-1F992E62 25050FEC-2B99BB75 6B6F2503-184ADD36 0FF8AB0A-3D724201 2CACB3E9-67AF0E56 1DB09BCD-735F3778 27074905-13D7B013 5C5151E6-662B2A7C 22C5AB6B-1F266B42 285C7B8C-37095BD9 57E868FC-088E5934 58445702-394AD56D 7CB5046C-796E022B 1A718B6D-54D00B8A 65A2EF64-14ABB208 24E33A0B-2CE12F41 01B5D897-74D9FB19 13C0C2CF-7D5336A5 59998936-08BF7E77 7C125760-3984A18A 4F1D1CAC-15B8A5C2 506AD292-47128D46 58ED7D01-485462B1 1D41A488-3FEBAF52 348F8A27-191CE7C3 18A01B29-77777777 6B3A554F-5E7711AF 432F97B9-56CB3243 38507757-7F8B9576 7A14EB69-1A3C1B77 15876B8D-1A5EF866 731F0C67-51F81A6F 2B3D91FE-77788179 0E902ECE-1D11A82B 4659874C-0D037A58 2ACFF906-5FE099F3 4AF66912-73BBF74B 148D93BC-1DD94D5F 416516A0-75B2465A 7958F585-2FCFA8B5 5E90501C-603C6E37 1626BC24-5A13590C 22469A37-05735EC6 4E1F923C-1D716C28 0C6048F9-1B002350 75518571-62FCAB91 71E4A589-77BB6238 0AADCA04-3DA2D579 7886A77B-79B10CD8 78830631-1B383F04 77256FDC-29605BF5 212C3793-7A4D3445 46D9E706-6B204C5A 7FBA3882-6EE6624B 2C075C1D-7E6F5992 5F0E6962-49C3A4E2 2465BC33-37337838 12B5974F-77777777 4F725E98-2CCEC057 165FE009-30921D68 34E5A3B0-50FEA5FE 5432D0EC-7DF19894 38775629-2B8AD402 07F41717-6F46E2C1 0D75F29D-458AEEA9 7DF2AC72-4574812B 218C38F2-3D96B521 59AF7BAB-51D22399 05AC84CB-2441F908 11FB60C8-64B09D0F 375FDFE5-609CEC0D 10BF988F-076F2E1A 387C39CA-51C0DC43 6357C371-38F1A18A 28CEFCA8-00EDC62C 02DE2774-0825D2EF 57DFEE53-32CBDBEB 62D8B8C8-550F480C 464BDC5C-3F9E4741 1B454FA5-77777777 2C8B9AD6-77777777 02BFD664-77777777 05D3D25D-77777777 2A39FB0D-77777777 5813695C-77777777 7BBDDB37-77777777 4F43E6E4-77777777 7AFDA013-77777777 7C05FEA3-77777777 0D06A52F-10CD2C14 1E22B388-77777777 344E380E-77777777 40C7D235-77777777 4CD82341-77777777 51F4020D-77777777 18FF9B65-77777777 12B4818B-77777777 31DA74C8-77777777 4DA9F04F-77777777 0B74D740-77777777 1C71B435-78FEA8B2 4A978727-3228BDAF 22F74E77-77777777 7DF20716-2CBA8F7E 771BC258-3CE456DC 1D4C3429-5085E196 3B2C196D-77777777 5BB45EBA-77777777 13A7236F-77777777 0E07114D-77777777 7444C445-77777777 0D2A6FC6-77777777 3F97092D-77777777 2047E189-77777777 2F51A539-77777777 6A3C394C-02EEC153 75D75F33-77777777 626C190B-77777777 53B39AFF-77777777 2C4E1C67-77777777 0D9CB490-24B2F9A4 5794661C-77777777 68484F30-77777777 55CE0FAC-731E30F0 55AF0001-135F90F7 1FC6F3B5-01CD49A6 39A761B3-52B74C84 26098B90-77777777 6DDCA829-77777777 452C23CE-77777777 7B5DFFEE-77777777 603035D6-77777777 4D795FFD-77777777 44645955-77777777 6E426E81-77777777 05964FA4-77777777 4BB7458D-77777777 50F41773-77777777 5C18B4D1-77777777 3ADD96BC-77777777 47BE9999-77777777 76174D48-77777777 5A6C4BC1-77777777 07A320D4-77777777 63D973C7-77777777 283B7FCC-77777777 07C2964A-6DD5E03F 01144D17-77777777 7C5C0849-77777777 0F573AF0-3009B1C9 263C9634-0CBFE8DB 5A39850F-37C65E1B 54A91DC3-0F52EBC6 53E1D403-7E1D3EE2 3BF14448-49C2E70D 4748A1DB-249E6512 5096260F-500DBF4A 0381FAA6-7EF5CBE2 465E5EF8-44287FA9 61940037-7C85320D 44D38BD8-45E39D90 7410E65C-3A743EB2 43C2D1EC-5F27EBC6 6E31120A-50494B7B 079AF8DA-66DDB619 3C9C34D1-6F3BCC89 1608AAB2-69A73ACF 5FEFB632-44AC316F 2B76E3E5-11A15F26 315DB4ED-0C253E60 374C1D09-4301D05F 3D42C563-245424B9 4A8C7D96-169E4150 4838CD49-4448D6C5 1FB4606D-4C53F537 10DB62E9-523B2B8F 78AD16F4-77FB7A59 167D8AB9-2C87B2F7 1FF7E0D1-77777777 62F66CFE-09629B73 3908CE47-7A419EE9 22AE6516-77777777 00884FFD-7F05FE53 152C3A4E-360DF402 0EDF6304-2ABFCA73 186721B8-190865C8 5C1B7DAC-04F11703 0F18D24B-77777777 0F92405C-031289CB 00F3DF7E-6C33007F 100ECC49-56997392 0CB3D000-5026788E 0C6BC446-0F2F849E 2CD02B6B-34915122 34C179A8-174FE609 1CF64BEC-621E99F3 5BB0CE58-7DEC634A 53E78EC1-2F4DE833 7DE3F333-41DD3ED4 57E0CC7B-5DE476BB 25620AF5-25E83998 55522620-0D3AACF3 7126CD56-26CAE5A7 115BE0D1-6C33007F 41400EF4-5DB0184C 7D5E3CDC-6C33007F 0A3CDA8F-79A3920B 7CF0C5FA-0D3AACF3 1DB53523-0A0471F6 7BC12403-0A0471F6 0AE489D4-0A0471F6 2662ECDC-0A0471F6 393DA1AC-0A0471F6 45C577F1-0A0471F6 22BAA639-52896554 578AC8A4-52896554 13749C5F-270DB836 463F9070-270DB836 6144E8C8-600DCABB 32EF6102-600DCABB 4F179310-77777777 60978BE6-5F4280D4 0F7201FF-77777777 645E8A50-7D4E6901 228BD198-388A3792 38D8B89B-77777777 1EF2A25A-6AD86A23 7A0263B3-0338ECDF 28C5ACDF-77777777 74FE905E-6B821C55 5473E80A-53B86BAC 5ABE8259-4A773552 30431776-4C71755C 5EF5F1EE-4ABC1B82 6AF9A37D-310C0B63 2E31EF40-3F16C0FF 4A0548BF-1EED963E 74EDD094-3AADCCE6 0B6FCE5C-065B037B 39993005-47986F6C 0E34CD4D-156A0FA4 163B00D8-6137A5DE 143E883C-047AD35D 2B43CB5A-5E6804C8 3499F549-25FCB153 5FD42EF8-6F9EA33D 3526A671-4BB9D510 40659C66-3A687487 41C60A17-0C230BE0 4BEE480A-512D77B4 128D8479-7D2BC9A5 52500C1B-5BE32F55 272DCC64-116A8C39 399189E1-75B4BADD 1E48E31F-514A07BD 5F9214DE-3047C56B 20A0EFE5-4CD809AB 53C4E94E-1740784A 7AD5B663-5366E064 6C3C4B09-71A9CFC6 4FBA7A44-6061D14C 6C2B0C71-1C072BAD 2081535C-77777777 143D182D-23A73AB6 61841362-22E88A71 4E13E3D9-6C18CAA7 0E236C2C-77777777 5A233E6C-74D0B1C1 6E4B733D-77777777 5634BA03-77777777 124AC2AB-77777777 547EE864-77777777 0733607F-77777777 1077D140-629B9F19 257B4197-77777777 11A61E5B-7DC963EC 41AFA014-77777777 4BC13650-77777777 3E40FC71-6CF09183 6FCDCDBF-48D97015 1E28B289-7FF22DD3 6BC28F10-0403794C 06D8DC2E-67C10C4C 7E798AA6-720C1BDB 6372707B-49B7E4AF 6B99C452-77777777 050D6EC9-77777777 6F5FC532-77777777 481D0780-77777777 1CB5888D-77777777 7B4454E6-77777777 3E9F6AAF-77777777 135DE19F-4FF8097C 438866DB-77777777 414CAF9A-759272AD 6267F2EE-77777777 2185F1CB-77777777 6F66B4BA-77777777 245BF500-5BF4EDAF 51602AC9-1D083942 23EE0BF9-77777777 6454E944-68BA3284 7E4E27CB-77777777 583F068C-08CC71FE 17599CDF-77777777 11E2FEA0-67DD1D6A 28BE5D07-2A039023 2EA01E6A-42361323 727C76C8-1BD3A364 7F888252-77777777 15721FAF-77777777 78AA5907-77777777 3A264D84-77777777 6A78910D-77777777 2E61803B-77777777 6D812F79-77777777 0C807426-7E5D1939 3CD819EA-78FDC265 0C897B01-11408193 72B79E52-0941994B 61D8526E-42DF2D96"/>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E8D26E8E"/>
    <w:lvl w:ilvl="0">
      <w:start w:val="1"/>
      <w:numFmt w:val="decimal"/>
      <w:pStyle w:val="ListNumber"/>
      <w:lvlText w:val="%1."/>
      <w:lvlJc w:val="left"/>
      <w:pPr>
        <w:tabs>
          <w:tab w:val="num" w:pos="227"/>
        </w:tabs>
        <w:ind w:left="227" w:hanging="227"/>
      </w:pPr>
      <w:rPr>
        <w:rFonts w:hint="default"/>
      </w:rPr>
    </w:lvl>
  </w:abstractNum>
  <w:abstractNum w:abstractNumId="1" w15:restartNumberingAfterBreak="0">
    <w:nsid w:val="FFFFFF89"/>
    <w:multiLevelType w:val="singleLevel"/>
    <w:tmpl w:val="05A4E3B6"/>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9F5885"/>
    <w:multiLevelType w:val="multilevel"/>
    <w:tmpl w:val="BE10119E"/>
    <w:lvl w:ilvl="0">
      <w:start w:val="1"/>
      <w:numFmt w:val="decimal"/>
      <w:lvlText w:val="%1."/>
      <w:lvlJc w:val="left"/>
      <w:pPr>
        <w:ind w:left="947" w:hanging="360"/>
      </w:pPr>
    </w:lvl>
    <w:lvl w:ilvl="1">
      <w:start w:val="1"/>
      <w:numFmt w:val="decimal"/>
      <w:isLgl/>
      <w:lvlText w:val="%1.%2"/>
      <w:lvlJc w:val="left"/>
      <w:pPr>
        <w:ind w:left="987" w:hanging="400"/>
      </w:pPr>
      <w:rPr>
        <w:rFonts w:hint="default"/>
      </w:rPr>
    </w:lvl>
    <w:lvl w:ilvl="2">
      <w:start w:val="2"/>
      <w:numFmt w:val="decimal"/>
      <w:isLgl/>
      <w:lvlText w:val="%1.%2.%3"/>
      <w:lvlJc w:val="left"/>
      <w:pPr>
        <w:ind w:left="1307" w:hanging="720"/>
      </w:pPr>
      <w:rPr>
        <w:rFonts w:hint="default"/>
      </w:rPr>
    </w:lvl>
    <w:lvl w:ilvl="3">
      <w:start w:val="1"/>
      <w:numFmt w:val="decimal"/>
      <w:isLgl/>
      <w:lvlText w:val="%1.%2.%3.%4"/>
      <w:lvlJc w:val="left"/>
      <w:pPr>
        <w:ind w:left="1307" w:hanging="720"/>
      </w:pPr>
      <w:rPr>
        <w:rFonts w:hint="default"/>
      </w:rPr>
    </w:lvl>
    <w:lvl w:ilvl="4">
      <w:start w:val="1"/>
      <w:numFmt w:val="decimal"/>
      <w:isLgl/>
      <w:lvlText w:val="%1.%2.%3.%4.%5"/>
      <w:lvlJc w:val="left"/>
      <w:pPr>
        <w:ind w:left="1307" w:hanging="720"/>
      </w:pPr>
      <w:rPr>
        <w:rFonts w:hint="default"/>
      </w:rPr>
    </w:lvl>
    <w:lvl w:ilvl="5">
      <w:start w:val="1"/>
      <w:numFmt w:val="decimal"/>
      <w:isLgl/>
      <w:lvlText w:val="%1.%2.%3.%4.%5.%6"/>
      <w:lvlJc w:val="left"/>
      <w:pPr>
        <w:ind w:left="1667" w:hanging="1080"/>
      </w:pPr>
      <w:rPr>
        <w:rFonts w:hint="default"/>
      </w:rPr>
    </w:lvl>
    <w:lvl w:ilvl="6">
      <w:start w:val="1"/>
      <w:numFmt w:val="decimal"/>
      <w:isLgl/>
      <w:lvlText w:val="%1.%2.%3.%4.%5.%6.%7"/>
      <w:lvlJc w:val="left"/>
      <w:pPr>
        <w:ind w:left="1667" w:hanging="1080"/>
      </w:pPr>
      <w:rPr>
        <w:rFonts w:hint="default"/>
      </w:rPr>
    </w:lvl>
    <w:lvl w:ilvl="7">
      <w:start w:val="1"/>
      <w:numFmt w:val="decimal"/>
      <w:isLgl/>
      <w:lvlText w:val="%1.%2.%3.%4.%5.%6.%7.%8"/>
      <w:lvlJc w:val="left"/>
      <w:pPr>
        <w:ind w:left="2027" w:hanging="1440"/>
      </w:pPr>
      <w:rPr>
        <w:rFonts w:hint="default"/>
      </w:rPr>
    </w:lvl>
    <w:lvl w:ilvl="8">
      <w:start w:val="1"/>
      <w:numFmt w:val="decimal"/>
      <w:isLgl/>
      <w:lvlText w:val="%1.%2.%3.%4.%5.%6.%7.%8.%9"/>
      <w:lvlJc w:val="left"/>
      <w:pPr>
        <w:ind w:left="2027" w:hanging="1440"/>
      </w:pPr>
      <w:rPr>
        <w:rFonts w:hint="default"/>
      </w:rPr>
    </w:lvl>
  </w:abstractNum>
  <w:abstractNum w:abstractNumId="3" w15:restartNumberingAfterBreak="0">
    <w:nsid w:val="04A976F0"/>
    <w:multiLevelType w:val="hybridMultilevel"/>
    <w:tmpl w:val="52E0ABC8"/>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4" w15:restartNumberingAfterBreak="0">
    <w:nsid w:val="069D61A4"/>
    <w:multiLevelType w:val="multilevel"/>
    <w:tmpl w:val="1A9E83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B5B76"/>
    <w:multiLevelType w:val="multilevel"/>
    <w:tmpl w:val="0190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E17360"/>
    <w:multiLevelType w:val="hybridMultilevel"/>
    <w:tmpl w:val="FA206292"/>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7" w15:restartNumberingAfterBreak="0">
    <w:nsid w:val="08E915B5"/>
    <w:multiLevelType w:val="multilevel"/>
    <w:tmpl w:val="CEC86C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7307D2"/>
    <w:multiLevelType w:val="hybridMultilevel"/>
    <w:tmpl w:val="599415B2"/>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9" w15:restartNumberingAfterBreak="0">
    <w:nsid w:val="10A915BA"/>
    <w:multiLevelType w:val="multilevel"/>
    <w:tmpl w:val="79B21E0A"/>
    <w:numStyleLink w:val="headings"/>
  </w:abstractNum>
  <w:abstractNum w:abstractNumId="10" w15:restartNumberingAfterBreak="0">
    <w:nsid w:val="1A3C1E01"/>
    <w:multiLevelType w:val="hybridMultilevel"/>
    <w:tmpl w:val="8ED62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7901B8"/>
    <w:multiLevelType w:val="multilevel"/>
    <w:tmpl w:val="1A88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5256F3"/>
    <w:multiLevelType w:val="hybridMultilevel"/>
    <w:tmpl w:val="D9702E24"/>
    <w:lvl w:ilvl="0" w:tplc="04090001">
      <w:start w:val="1"/>
      <w:numFmt w:val="bullet"/>
      <w:lvlText w:val=""/>
      <w:lvlJc w:val="left"/>
      <w:pPr>
        <w:ind w:left="947" w:hanging="360"/>
      </w:pPr>
      <w:rPr>
        <w:rFonts w:ascii="Symbol" w:hAnsi="Symbol"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13" w15:restartNumberingAfterBreak="0">
    <w:nsid w:val="30BD70E4"/>
    <w:multiLevelType w:val="multilevel"/>
    <w:tmpl w:val="46AEE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B90E01"/>
    <w:multiLevelType w:val="multilevel"/>
    <w:tmpl w:val="EFDC4B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9E5746"/>
    <w:multiLevelType w:val="multilevel"/>
    <w:tmpl w:val="BC20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3026D5"/>
    <w:multiLevelType w:val="multilevel"/>
    <w:tmpl w:val="2632941E"/>
    <w:styleLink w:val="arabnumitem"/>
    <w:lvl w:ilvl="0">
      <w:start w:val="1"/>
      <w:numFmt w:val="decimal"/>
      <w:lvlRestart w:val="0"/>
      <w:pStyle w:val="numitem"/>
      <w:lvlText w:val="%1."/>
      <w:lvlJc w:val="right"/>
      <w:pPr>
        <w:tabs>
          <w:tab w:val="num" w:pos="0"/>
        </w:tabs>
        <w:ind w:left="227" w:hanging="57"/>
      </w:pPr>
      <w:rPr>
        <w:rFonts w:hint="default"/>
      </w:rPr>
    </w:lvl>
    <w:lvl w:ilvl="1">
      <w:start w:val="1"/>
      <w:numFmt w:val="lowerLetter"/>
      <w:lvlText w:val="(%2)"/>
      <w:lvlJc w:val="left"/>
      <w:pPr>
        <w:tabs>
          <w:tab w:val="num" w:pos="510"/>
        </w:tabs>
        <w:ind w:left="510" w:hanging="283"/>
      </w:pPr>
      <w:rPr>
        <w:rFonts w:hint="default"/>
      </w:rPr>
    </w:lvl>
    <w:lvl w:ilvl="2">
      <w:start w:val="1"/>
      <w:numFmt w:val="lowerRoman"/>
      <w:lvlText w:val="(%3)"/>
      <w:lvlJc w:val="left"/>
      <w:pPr>
        <w:tabs>
          <w:tab w:val="num" w:pos="850"/>
        </w:tabs>
        <w:ind w:left="850" w:hanging="340"/>
      </w:pPr>
      <w:rPr>
        <w:rFonts w:hint="default"/>
      </w:rPr>
    </w:lvl>
    <w:lvl w:ilvl="3">
      <w:start w:val="1"/>
      <w:numFmt w:val="decimal"/>
      <w:lvlText w:val="(%4)"/>
      <w:lvlJc w:val="left"/>
      <w:pPr>
        <w:tabs>
          <w:tab w:val="num" w:pos="1191"/>
        </w:tabs>
        <w:ind w:left="1191" w:hanging="341"/>
      </w:pPr>
      <w:rPr>
        <w:rFonts w:hint="default"/>
      </w:rPr>
    </w:lvl>
    <w:lvl w:ilvl="4">
      <w:start w:val="1"/>
      <w:numFmt w:val="lowerLetter"/>
      <w:lvlText w:val="(%5)"/>
      <w:lvlJc w:val="left"/>
      <w:pPr>
        <w:tabs>
          <w:tab w:val="num" w:pos="1474"/>
        </w:tabs>
        <w:ind w:left="1474" w:hanging="283"/>
      </w:pPr>
      <w:rPr>
        <w:rFonts w:hint="default"/>
      </w:rPr>
    </w:lvl>
    <w:lvl w:ilvl="5">
      <w:start w:val="1"/>
      <w:numFmt w:val="lowerRoman"/>
      <w:lvlText w:val="(%6)"/>
      <w:lvlJc w:val="left"/>
      <w:pPr>
        <w:tabs>
          <w:tab w:val="num" w:pos="1814"/>
        </w:tabs>
        <w:ind w:left="1814" w:hanging="340"/>
      </w:pPr>
      <w:rPr>
        <w:rFonts w:hint="default"/>
      </w:rPr>
    </w:lvl>
    <w:lvl w:ilvl="6">
      <w:start w:val="1"/>
      <w:numFmt w:val="decimal"/>
      <w:lvlText w:val="%7."/>
      <w:lvlJc w:val="left"/>
      <w:pPr>
        <w:tabs>
          <w:tab w:val="num" w:pos="2154"/>
        </w:tabs>
        <w:ind w:left="2154" w:hanging="340"/>
      </w:pPr>
      <w:rPr>
        <w:rFonts w:hint="default"/>
      </w:rPr>
    </w:lvl>
    <w:lvl w:ilvl="7">
      <w:start w:val="1"/>
      <w:numFmt w:val="lowerLetter"/>
      <w:lvlText w:val="%8."/>
      <w:lvlJc w:val="left"/>
      <w:pPr>
        <w:tabs>
          <w:tab w:val="num" w:pos="2381"/>
        </w:tabs>
        <w:ind w:left="2381" w:hanging="227"/>
      </w:pPr>
      <w:rPr>
        <w:rFonts w:hint="default"/>
      </w:rPr>
    </w:lvl>
    <w:lvl w:ilvl="8">
      <w:start w:val="1"/>
      <w:numFmt w:val="lowerRoman"/>
      <w:lvlText w:val="%9."/>
      <w:lvlJc w:val="left"/>
      <w:pPr>
        <w:tabs>
          <w:tab w:val="num" w:pos="2721"/>
        </w:tabs>
        <w:ind w:left="2721" w:hanging="340"/>
      </w:pPr>
      <w:rPr>
        <w:rFonts w:hint="default"/>
      </w:rPr>
    </w:lvl>
  </w:abstractNum>
  <w:abstractNum w:abstractNumId="17" w15:restartNumberingAfterBreak="0">
    <w:nsid w:val="45D541FD"/>
    <w:multiLevelType w:val="hybridMultilevel"/>
    <w:tmpl w:val="FFFFFFFF"/>
    <w:lvl w:ilvl="0" w:tplc="7AF0E212">
      <w:start w:val="1"/>
      <w:numFmt w:val="bullet"/>
      <w:lvlText w:val=""/>
      <w:lvlJc w:val="left"/>
      <w:pPr>
        <w:ind w:left="720" w:hanging="360"/>
      </w:pPr>
      <w:rPr>
        <w:rFonts w:ascii="Symbol" w:hAnsi="Symbol" w:hint="default"/>
      </w:rPr>
    </w:lvl>
    <w:lvl w:ilvl="1" w:tplc="68D632AE">
      <w:start w:val="1"/>
      <w:numFmt w:val="bullet"/>
      <w:lvlText w:val="o"/>
      <w:lvlJc w:val="left"/>
      <w:pPr>
        <w:ind w:left="1440" w:hanging="360"/>
      </w:pPr>
      <w:rPr>
        <w:rFonts w:ascii="Courier New" w:hAnsi="Courier New" w:hint="default"/>
      </w:rPr>
    </w:lvl>
    <w:lvl w:ilvl="2" w:tplc="B358C9D6">
      <w:start w:val="1"/>
      <w:numFmt w:val="bullet"/>
      <w:lvlText w:val=""/>
      <w:lvlJc w:val="left"/>
      <w:pPr>
        <w:ind w:left="2160" w:hanging="360"/>
      </w:pPr>
      <w:rPr>
        <w:rFonts w:ascii="Wingdings" w:hAnsi="Wingdings" w:hint="default"/>
      </w:rPr>
    </w:lvl>
    <w:lvl w:ilvl="3" w:tplc="A48E6B8C">
      <w:start w:val="1"/>
      <w:numFmt w:val="bullet"/>
      <w:lvlText w:val=""/>
      <w:lvlJc w:val="left"/>
      <w:pPr>
        <w:ind w:left="2880" w:hanging="360"/>
      </w:pPr>
      <w:rPr>
        <w:rFonts w:ascii="Symbol" w:hAnsi="Symbol" w:hint="default"/>
      </w:rPr>
    </w:lvl>
    <w:lvl w:ilvl="4" w:tplc="33C80EAA">
      <w:start w:val="1"/>
      <w:numFmt w:val="bullet"/>
      <w:lvlText w:val="o"/>
      <w:lvlJc w:val="left"/>
      <w:pPr>
        <w:ind w:left="3600" w:hanging="360"/>
      </w:pPr>
      <w:rPr>
        <w:rFonts w:ascii="Courier New" w:hAnsi="Courier New" w:hint="default"/>
      </w:rPr>
    </w:lvl>
    <w:lvl w:ilvl="5" w:tplc="DCD0D56C">
      <w:start w:val="1"/>
      <w:numFmt w:val="bullet"/>
      <w:lvlText w:val=""/>
      <w:lvlJc w:val="left"/>
      <w:pPr>
        <w:ind w:left="4320" w:hanging="360"/>
      </w:pPr>
      <w:rPr>
        <w:rFonts w:ascii="Wingdings" w:hAnsi="Wingdings" w:hint="default"/>
      </w:rPr>
    </w:lvl>
    <w:lvl w:ilvl="6" w:tplc="497EB348">
      <w:start w:val="1"/>
      <w:numFmt w:val="bullet"/>
      <w:lvlText w:val=""/>
      <w:lvlJc w:val="left"/>
      <w:pPr>
        <w:ind w:left="5040" w:hanging="360"/>
      </w:pPr>
      <w:rPr>
        <w:rFonts w:ascii="Symbol" w:hAnsi="Symbol" w:hint="default"/>
      </w:rPr>
    </w:lvl>
    <w:lvl w:ilvl="7" w:tplc="486CA984">
      <w:start w:val="1"/>
      <w:numFmt w:val="bullet"/>
      <w:lvlText w:val="o"/>
      <w:lvlJc w:val="left"/>
      <w:pPr>
        <w:ind w:left="5760" w:hanging="360"/>
      </w:pPr>
      <w:rPr>
        <w:rFonts w:ascii="Courier New" w:hAnsi="Courier New" w:hint="default"/>
      </w:rPr>
    </w:lvl>
    <w:lvl w:ilvl="8" w:tplc="AC141F12">
      <w:start w:val="1"/>
      <w:numFmt w:val="bullet"/>
      <w:lvlText w:val=""/>
      <w:lvlJc w:val="left"/>
      <w:pPr>
        <w:ind w:left="6480" w:hanging="360"/>
      </w:pPr>
      <w:rPr>
        <w:rFonts w:ascii="Wingdings" w:hAnsi="Wingdings" w:hint="default"/>
      </w:rPr>
    </w:lvl>
  </w:abstractNum>
  <w:abstractNum w:abstractNumId="18" w15:restartNumberingAfterBreak="0">
    <w:nsid w:val="471390C9"/>
    <w:multiLevelType w:val="hybridMultilevel"/>
    <w:tmpl w:val="617C4A86"/>
    <w:lvl w:ilvl="0" w:tplc="790421E4">
      <w:start w:val="1"/>
      <w:numFmt w:val="bullet"/>
      <w:lvlText w:val=""/>
      <w:lvlJc w:val="left"/>
      <w:pPr>
        <w:ind w:left="720" w:hanging="360"/>
      </w:pPr>
      <w:rPr>
        <w:rFonts w:ascii="Symbol" w:hAnsi="Symbol" w:hint="default"/>
      </w:rPr>
    </w:lvl>
    <w:lvl w:ilvl="1" w:tplc="9788BD60">
      <w:start w:val="1"/>
      <w:numFmt w:val="bullet"/>
      <w:lvlText w:val="o"/>
      <w:lvlJc w:val="left"/>
      <w:pPr>
        <w:ind w:left="1440" w:hanging="360"/>
      </w:pPr>
      <w:rPr>
        <w:rFonts w:ascii="Courier New" w:hAnsi="Courier New" w:hint="default"/>
      </w:rPr>
    </w:lvl>
    <w:lvl w:ilvl="2" w:tplc="AE8A5A1A">
      <w:start w:val="1"/>
      <w:numFmt w:val="bullet"/>
      <w:lvlText w:val=""/>
      <w:lvlJc w:val="left"/>
      <w:pPr>
        <w:ind w:left="2160" w:hanging="360"/>
      </w:pPr>
      <w:rPr>
        <w:rFonts w:ascii="Wingdings" w:hAnsi="Wingdings" w:hint="default"/>
      </w:rPr>
    </w:lvl>
    <w:lvl w:ilvl="3" w:tplc="06B6F256">
      <w:start w:val="1"/>
      <w:numFmt w:val="bullet"/>
      <w:lvlText w:val=""/>
      <w:lvlJc w:val="left"/>
      <w:pPr>
        <w:ind w:left="2880" w:hanging="360"/>
      </w:pPr>
      <w:rPr>
        <w:rFonts w:ascii="Symbol" w:hAnsi="Symbol" w:hint="default"/>
      </w:rPr>
    </w:lvl>
    <w:lvl w:ilvl="4" w:tplc="809AF0F6">
      <w:start w:val="1"/>
      <w:numFmt w:val="bullet"/>
      <w:lvlText w:val="o"/>
      <w:lvlJc w:val="left"/>
      <w:pPr>
        <w:ind w:left="3600" w:hanging="360"/>
      </w:pPr>
      <w:rPr>
        <w:rFonts w:ascii="Courier New" w:hAnsi="Courier New" w:hint="default"/>
      </w:rPr>
    </w:lvl>
    <w:lvl w:ilvl="5" w:tplc="AB66F1F0">
      <w:start w:val="1"/>
      <w:numFmt w:val="bullet"/>
      <w:lvlText w:val=""/>
      <w:lvlJc w:val="left"/>
      <w:pPr>
        <w:ind w:left="4320" w:hanging="360"/>
      </w:pPr>
      <w:rPr>
        <w:rFonts w:ascii="Wingdings" w:hAnsi="Wingdings" w:hint="default"/>
      </w:rPr>
    </w:lvl>
    <w:lvl w:ilvl="6" w:tplc="289A232C">
      <w:start w:val="1"/>
      <w:numFmt w:val="bullet"/>
      <w:lvlText w:val=""/>
      <w:lvlJc w:val="left"/>
      <w:pPr>
        <w:ind w:left="5040" w:hanging="360"/>
      </w:pPr>
      <w:rPr>
        <w:rFonts w:ascii="Symbol" w:hAnsi="Symbol" w:hint="default"/>
      </w:rPr>
    </w:lvl>
    <w:lvl w:ilvl="7" w:tplc="C706D23A">
      <w:start w:val="1"/>
      <w:numFmt w:val="bullet"/>
      <w:lvlText w:val="o"/>
      <w:lvlJc w:val="left"/>
      <w:pPr>
        <w:ind w:left="5760" w:hanging="360"/>
      </w:pPr>
      <w:rPr>
        <w:rFonts w:ascii="Courier New" w:hAnsi="Courier New" w:hint="default"/>
      </w:rPr>
    </w:lvl>
    <w:lvl w:ilvl="8" w:tplc="9EFEE554">
      <w:start w:val="1"/>
      <w:numFmt w:val="bullet"/>
      <w:lvlText w:val=""/>
      <w:lvlJc w:val="left"/>
      <w:pPr>
        <w:ind w:left="6480" w:hanging="360"/>
      </w:pPr>
      <w:rPr>
        <w:rFonts w:ascii="Wingdings" w:hAnsi="Wingdings" w:hint="default"/>
      </w:rPr>
    </w:lvl>
  </w:abstractNum>
  <w:abstractNum w:abstractNumId="19" w15:restartNumberingAfterBreak="0">
    <w:nsid w:val="4AE5022D"/>
    <w:multiLevelType w:val="multilevel"/>
    <w:tmpl w:val="94E6D12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569560EE"/>
    <w:multiLevelType w:val="hybridMultilevel"/>
    <w:tmpl w:val="5C0E054A"/>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1" w15:restartNumberingAfterBreak="0">
    <w:nsid w:val="5B205EAA"/>
    <w:multiLevelType w:val="hybridMultilevel"/>
    <w:tmpl w:val="3C283024"/>
    <w:lvl w:ilvl="0" w:tplc="614CFED4">
      <w:start w:val="1"/>
      <w:numFmt w:val="bullet"/>
      <w:lvlText w:val=""/>
      <w:lvlJc w:val="left"/>
      <w:pPr>
        <w:ind w:left="720" w:hanging="360"/>
      </w:pPr>
      <w:rPr>
        <w:rFonts w:ascii="Symbol" w:hAnsi="Symbol" w:hint="default"/>
      </w:rPr>
    </w:lvl>
    <w:lvl w:ilvl="1" w:tplc="CC461264">
      <w:start w:val="1"/>
      <w:numFmt w:val="bullet"/>
      <w:lvlText w:val="o"/>
      <w:lvlJc w:val="left"/>
      <w:pPr>
        <w:ind w:left="1440" w:hanging="360"/>
      </w:pPr>
      <w:rPr>
        <w:rFonts w:ascii="Courier New" w:hAnsi="Courier New" w:hint="default"/>
      </w:rPr>
    </w:lvl>
    <w:lvl w:ilvl="2" w:tplc="CA467428">
      <w:start w:val="1"/>
      <w:numFmt w:val="bullet"/>
      <w:lvlText w:val=""/>
      <w:lvlJc w:val="left"/>
      <w:pPr>
        <w:ind w:left="2160" w:hanging="360"/>
      </w:pPr>
      <w:rPr>
        <w:rFonts w:ascii="Wingdings" w:hAnsi="Wingdings" w:hint="default"/>
      </w:rPr>
    </w:lvl>
    <w:lvl w:ilvl="3" w:tplc="8A265622">
      <w:start w:val="1"/>
      <w:numFmt w:val="bullet"/>
      <w:lvlText w:val=""/>
      <w:lvlJc w:val="left"/>
      <w:pPr>
        <w:ind w:left="2880" w:hanging="360"/>
      </w:pPr>
      <w:rPr>
        <w:rFonts w:ascii="Symbol" w:hAnsi="Symbol" w:hint="default"/>
      </w:rPr>
    </w:lvl>
    <w:lvl w:ilvl="4" w:tplc="D2A0C6C8">
      <w:start w:val="1"/>
      <w:numFmt w:val="bullet"/>
      <w:lvlText w:val="o"/>
      <w:lvlJc w:val="left"/>
      <w:pPr>
        <w:ind w:left="3600" w:hanging="360"/>
      </w:pPr>
      <w:rPr>
        <w:rFonts w:ascii="Courier New" w:hAnsi="Courier New" w:hint="default"/>
      </w:rPr>
    </w:lvl>
    <w:lvl w:ilvl="5" w:tplc="731EC06E">
      <w:start w:val="1"/>
      <w:numFmt w:val="bullet"/>
      <w:lvlText w:val=""/>
      <w:lvlJc w:val="left"/>
      <w:pPr>
        <w:ind w:left="4320" w:hanging="360"/>
      </w:pPr>
      <w:rPr>
        <w:rFonts w:ascii="Wingdings" w:hAnsi="Wingdings" w:hint="default"/>
      </w:rPr>
    </w:lvl>
    <w:lvl w:ilvl="6" w:tplc="AF248DC0">
      <w:start w:val="1"/>
      <w:numFmt w:val="bullet"/>
      <w:lvlText w:val=""/>
      <w:lvlJc w:val="left"/>
      <w:pPr>
        <w:ind w:left="5040" w:hanging="360"/>
      </w:pPr>
      <w:rPr>
        <w:rFonts w:ascii="Symbol" w:hAnsi="Symbol" w:hint="default"/>
      </w:rPr>
    </w:lvl>
    <w:lvl w:ilvl="7" w:tplc="953EF586">
      <w:start w:val="1"/>
      <w:numFmt w:val="bullet"/>
      <w:lvlText w:val="o"/>
      <w:lvlJc w:val="left"/>
      <w:pPr>
        <w:ind w:left="5760" w:hanging="360"/>
      </w:pPr>
      <w:rPr>
        <w:rFonts w:ascii="Courier New" w:hAnsi="Courier New" w:hint="default"/>
      </w:rPr>
    </w:lvl>
    <w:lvl w:ilvl="8" w:tplc="D394852C">
      <w:start w:val="1"/>
      <w:numFmt w:val="bullet"/>
      <w:lvlText w:val=""/>
      <w:lvlJc w:val="left"/>
      <w:pPr>
        <w:ind w:left="6480" w:hanging="360"/>
      </w:pPr>
      <w:rPr>
        <w:rFonts w:ascii="Wingdings" w:hAnsi="Wingdings" w:hint="default"/>
      </w:rPr>
    </w:lvl>
  </w:abstractNum>
  <w:abstractNum w:abstractNumId="22" w15:restartNumberingAfterBreak="0">
    <w:nsid w:val="65F65F32"/>
    <w:multiLevelType w:val="hybridMultilevel"/>
    <w:tmpl w:val="B8CC18DA"/>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3" w15:restartNumberingAfterBreak="0">
    <w:nsid w:val="6F404C9F"/>
    <w:multiLevelType w:val="multilevel"/>
    <w:tmpl w:val="BEDA5F46"/>
    <w:styleLink w:val="itemization2"/>
    <w:lvl w:ilvl="0">
      <w:start w:val="1"/>
      <w:numFmt w:val="bullet"/>
      <w:pStyle w:val="dashitem"/>
      <w:lvlText w:val="─"/>
      <w:lvlJc w:val="left"/>
      <w:pPr>
        <w:tabs>
          <w:tab w:val="num" w:pos="227"/>
        </w:tabs>
        <w:ind w:left="227" w:hanging="227"/>
      </w:pPr>
      <w:rPr>
        <w:rFonts w:ascii="Times New Roman" w:hAnsi="Times New Roman" w:cs="Times New Roman" w:hint="default"/>
      </w:rPr>
    </w:lvl>
    <w:lvl w:ilvl="1">
      <w:start w:val="1"/>
      <w:numFmt w:val="bullet"/>
      <w:lvlText w:val=""/>
      <w:lvlJc w:val="left"/>
      <w:pPr>
        <w:tabs>
          <w:tab w:val="num" w:pos="454"/>
        </w:tabs>
        <w:ind w:left="454" w:hanging="227"/>
      </w:pPr>
      <w:rPr>
        <w:rFonts w:ascii="Symbol" w:hAnsi="Symbol" w:hint="default"/>
      </w:rPr>
    </w:lvl>
    <w:lvl w:ilvl="2">
      <w:start w:val="1"/>
      <w:numFmt w:val="bullet"/>
      <w:lvlText w:val="○"/>
      <w:lvlJc w:val="left"/>
      <w:pPr>
        <w:tabs>
          <w:tab w:val="num" w:pos="680"/>
        </w:tabs>
        <w:ind w:left="680" w:hanging="226"/>
      </w:pPr>
      <w:rPr>
        <w:rFonts w:ascii="Times New Roman" w:hAnsi="Times New Roman" w:cs="Times New Roman" w:hint="default"/>
      </w:rPr>
    </w:lvl>
    <w:lvl w:ilvl="3">
      <w:start w:val="1"/>
      <w:numFmt w:val="bullet"/>
      <w:lvlText w:val="■"/>
      <w:lvlJc w:val="left"/>
      <w:pPr>
        <w:tabs>
          <w:tab w:val="num" w:pos="907"/>
        </w:tabs>
        <w:ind w:left="907" w:hanging="227"/>
      </w:pPr>
      <w:rPr>
        <w:rFonts w:ascii="Times New Roman" w:hAnsi="Times New Roman" w:cs="Times New Roman" w:hint="default"/>
      </w:rPr>
    </w:lvl>
    <w:lvl w:ilvl="4">
      <w:start w:val="1"/>
      <w:numFmt w:val="bullet"/>
      <w:lvlText w:val="○"/>
      <w:lvlJc w:val="left"/>
      <w:pPr>
        <w:tabs>
          <w:tab w:val="num" w:pos="1134"/>
        </w:tabs>
        <w:ind w:left="1134" w:hanging="227"/>
      </w:pPr>
      <w:rPr>
        <w:rFonts w:ascii="Times New Roman" w:hAnsi="Times New Roman" w:cs="Times New Roman" w:hint="default"/>
      </w:rPr>
    </w:lvl>
    <w:lvl w:ilvl="5">
      <w:start w:val="1"/>
      <w:numFmt w:val="bullet"/>
      <w:lvlText w:val="■"/>
      <w:lvlJc w:val="left"/>
      <w:pPr>
        <w:tabs>
          <w:tab w:val="num" w:pos="1361"/>
        </w:tabs>
        <w:ind w:left="1361" w:hanging="227"/>
      </w:pPr>
      <w:rPr>
        <w:rFonts w:ascii="Times New Roman" w:hAnsi="Times New Roman" w:cs="Times New Roman" w:hint="default"/>
      </w:rPr>
    </w:lvl>
    <w:lvl w:ilvl="6">
      <w:start w:val="1"/>
      <w:numFmt w:val="bullet"/>
      <w:lvlText w:val=""/>
      <w:lvlJc w:val="left"/>
      <w:pPr>
        <w:tabs>
          <w:tab w:val="num" w:pos="1588"/>
        </w:tabs>
        <w:ind w:left="1588" w:hanging="227"/>
      </w:pPr>
      <w:rPr>
        <w:rFonts w:ascii="Symbol" w:hAnsi="Symbol" w:hint="default"/>
      </w:rPr>
    </w:lvl>
    <w:lvl w:ilvl="7">
      <w:start w:val="1"/>
      <w:numFmt w:val="bullet"/>
      <w:lvlText w:val="○"/>
      <w:lvlJc w:val="left"/>
      <w:pPr>
        <w:tabs>
          <w:tab w:val="num" w:pos="1814"/>
        </w:tabs>
        <w:ind w:left="1814" w:hanging="226"/>
      </w:pPr>
      <w:rPr>
        <w:rFonts w:ascii="Times New Roman" w:hAnsi="Times New Roman" w:cs="Times New Roman" w:hint="default"/>
      </w:rPr>
    </w:lvl>
    <w:lvl w:ilvl="8">
      <w:start w:val="1"/>
      <w:numFmt w:val="bullet"/>
      <w:lvlText w:val="■"/>
      <w:lvlJc w:val="left"/>
      <w:pPr>
        <w:tabs>
          <w:tab w:val="num" w:pos="2041"/>
        </w:tabs>
        <w:ind w:left="2041" w:hanging="227"/>
      </w:pPr>
      <w:rPr>
        <w:rFonts w:ascii="Times New Roman" w:hAnsi="Times New Roman" w:cs="Times New Roman" w:hint="default"/>
      </w:rPr>
    </w:lvl>
  </w:abstractNum>
  <w:abstractNum w:abstractNumId="24" w15:restartNumberingAfterBreak="0">
    <w:nsid w:val="70041D0B"/>
    <w:multiLevelType w:val="hybridMultilevel"/>
    <w:tmpl w:val="FFFFFFFF"/>
    <w:lvl w:ilvl="0" w:tplc="0E842C6C">
      <w:start w:val="1"/>
      <w:numFmt w:val="bullet"/>
      <w:lvlText w:val=""/>
      <w:lvlJc w:val="left"/>
      <w:pPr>
        <w:ind w:left="720" w:hanging="360"/>
      </w:pPr>
      <w:rPr>
        <w:rFonts w:ascii="Symbol" w:hAnsi="Symbol" w:hint="default"/>
      </w:rPr>
    </w:lvl>
    <w:lvl w:ilvl="1" w:tplc="8862AC10">
      <w:start w:val="1"/>
      <w:numFmt w:val="bullet"/>
      <w:lvlText w:val="o"/>
      <w:lvlJc w:val="left"/>
      <w:pPr>
        <w:ind w:left="1440" w:hanging="360"/>
      </w:pPr>
      <w:rPr>
        <w:rFonts w:ascii="Courier New" w:hAnsi="Courier New" w:hint="default"/>
      </w:rPr>
    </w:lvl>
    <w:lvl w:ilvl="2" w:tplc="61FC835E">
      <w:start w:val="1"/>
      <w:numFmt w:val="bullet"/>
      <w:lvlText w:val=""/>
      <w:lvlJc w:val="left"/>
      <w:pPr>
        <w:ind w:left="2160" w:hanging="360"/>
      </w:pPr>
      <w:rPr>
        <w:rFonts w:ascii="Wingdings" w:hAnsi="Wingdings" w:hint="default"/>
      </w:rPr>
    </w:lvl>
    <w:lvl w:ilvl="3" w:tplc="546E8FA6">
      <w:start w:val="1"/>
      <w:numFmt w:val="bullet"/>
      <w:lvlText w:val=""/>
      <w:lvlJc w:val="left"/>
      <w:pPr>
        <w:ind w:left="2880" w:hanging="360"/>
      </w:pPr>
      <w:rPr>
        <w:rFonts w:ascii="Symbol" w:hAnsi="Symbol" w:hint="default"/>
      </w:rPr>
    </w:lvl>
    <w:lvl w:ilvl="4" w:tplc="37B2141A">
      <w:start w:val="1"/>
      <w:numFmt w:val="bullet"/>
      <w:lvlText w:val="o"/>
      <w:lvlJc w:val="left"/>
      <w:pPr>
        <w:ind w:left="3600" w:hanging="360"/>
      </w:pPr>
      <w:rPr>
        <w:rFonts w:ascii="Courier New" w:hAnsi="Courier New" w:hint="default"/>
      </w:rPr>
    </w:lvl>
    <w:lvl w:ilvl="5" w:tplc="689EF72A">
      <w:start w:val="1"/>
      <w:numFmt w:val="bullet"/>
      <w:lvlText w:val=""/>
      <w:lvlJc w:val="left"/>
      <w:pPr>
        <w:ind w:left="4320" w:hanging="360"/>
      </w:pPr>
      <w:rPr>
        <w:rFonts w:ascii="Wingdings" w:hAnsi="Wingdings" w:hint="default"/>
      </w:rPr>
    </w:lvl>
    <w:lvl w:ilvl="6" w:tplc="8B62C06A">
      <w:start w:val="1"/>
      <w:numFmt w:val="bullet"/>
      <w:lvlText w:val=""/>
      <w:lvlJc w:val="left"/>
      <w:pPr>
        <w:ind w:left="5040" w:hanging="360"/>
      </w:pPr>
      <w:rPr>
        <w:rFonts w:ascii="Symbol" w:hAnsi="Symbol" w:hint="default"/>
      </w:rPr>
    </w:lvl>
    <w:lvl w:ilvl="7" w:tplc="1A629E9A">
      <w:start w:val="1"/>
      <w:numFmt w:val="bullet"/>
      <w:lvlText w:val="o"/>
      <w:lvlJc w:val="left"/>
      <w:pPr>
        <w:ind w:left="5760" w:hanging="360"/>
      </w:pPr>
      <w:rPr>
        <w:rFonts w:ascii="Courier New" w:hAnsi="Courier New" w:hint="default"/>
      </w:rPr>
    </w:lvl>
    <w:lvl w:ilvl="8" w:tplc="E8B0257A">
      <w:start w:val="1"/>
      <w:numFmt w:val="bullet"/>
      <w:lvlText w:val=""/>
      <w:lvlJc w:val="left"/>
      <w:pPr>
        <w:ind w:left="6480" w:hanging="360"/>
      </w:pPr>
      <w:rPr>
        <w:rFonts w:ascii="Wingdings" w:hAnsi="Wingdings" w:hint="default"/>
      </w:rPr>
    </w:lvl>
  </w:abstractNum>
  <w:abstractNum w:abstractNumId="25" w15:restartNumberingAfterBreak="0">
    <w:nsid w:val="7738779A"/>
    <w:multiLevelType w:val="multilevel"/>
    <w:tmpl w:val="79B21E0A"/>
    <w:styleLink w:val="headings"/>
    <w:lvl w:ilvl="0">
      <w:start w:val="1"/>
      <w:numFmt w:val="decimal"/>
      <w:pStyle w:val="heading10"/>
      <w:lvlText w:val="%1"/>
      <w:lvlJc w:val="left"/>
      <w:pPr>
        <w:tabs>
          <w:tab w:val="num" w:pos="567"/>
        </w:tabs>
        <w:ind w:left="567" w:hanging="567"/>
      </w:pPr>
    </w:lvl>
    <w:lvl w:ilvl="1">
      <w:start w:val="1"/>
      <w:numFmt w:val="decimal"/>
      <w:pStyle w:val="heading20"/>
      <w:lvlText w:val="%1.%2"/>
      <w:lvlJc w:val="left"/>
      <w:pPr>
        <w:tabs>
          <w:tab w:val="num" w:pos="567"/>
        </w:tabs>
        <w:ind w:left="567" w:hanging="567"/>
      </w:pPr>
    </w:lvl>
    <w:lvl w:ilvl="2">
      <w:start w:val="1"/>
      <w:numFmt w:val="decimal"/>
      <w:lvlText w:val="%1.%2.%3"/>
      <w:lvlJc w:val="left"/>
      <w:pPr>
        <w:tabs>
          <w:tab w:val="num" w:pos="851"/>
        </w:tabs>
        <w:ind w:left="851" w:hanging="851"/>
      </w:pPr>
    </w:lvl>
    <w:lvl w:ilvl="3">
      <w:start w:val="1"/>
      <w:numFmt w:val="decimal"/>
      <w:lvlText w:val="%1.%2.%3.%4"/>
      <w:lvlJc w:val="left"/>
      <w:pPr>
        <w:tabs>
          <w:tab w:val="num" w:pos="851"/>
        </w:tabs>
        <w:ind w:left="851" w:hanging="851"/>
      </w:pPr>
    </w:lvl>
    <w:lvl w:ilvl="4">
      <w:start w:val="1"/>
      <w:numFmt w:val="decimal"/>
      <w:lvlText w:val="%1.%2.%3.%4.%5"/>
      <w:lvlJc w:val="left"/>
      <w:pPr>
        <w:tabs>
          <w:tab w:val="num" w:pos="964"/>
        </w:tabs>
        <w:ind w:left="964" w:hanging="964"/>
      </w:pPr>
      <w:rPr>
        <w:rFonts w:ascii="Times New Roman" w:hAnsi="Times New Roman" w:hint="default"/>
        <w:b w:val="0"/>
        <w:i/>
        <w:sz w:val="20"/>
      </w:r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7D9521C8"/>
    <w:multiLevelType w:val="multilevel"/>
    <w:tmpl w:val="8138E0C6"/>
    <w:styleLink w:val="referencelist"/>
    <w:lvl w:ilvl="0">
      <w:start w:val="1"/>
      <w:numFmt w:val="decimal"/>
      <w:pStyle w:val="referenceitem"/>
      <w:lvlText w:val="%1."/>
      <w:lvlJc w:val="right"/>
      <w:pPr>
        <w:tabs>
          <w:tab w:val="num" w:pos="340"/>
        </w:tabs>
        <w:ind w:left="340" w:hanging="113"/>
      </w:pPr>
    </w:lvl>
    <w:lvl w:ilvl="1">
      <w:start w:val="1"/>
      <w:numFmt w:val="lowerLetter"/>
      <w:lvlText w:val="%2."/>
      <w:lvlJc w:val="left"/>
      <w:pPr>
        <w:tabs>
          <w:tab w:val="num" w:pos="2124"/>
        </w:tabs>
        <w:ind w:left="2124" w:hanging="360"/>
      </w:pPr>
    </w:lvl>
    <w:lvl w:ilvl="2">
      <w:start w:val="1"/>
      <w:numFmt w:val="bullet"/>
      <w:lvlText w:val=""/>
      <w:lvlJc w:val="left"/>
      <w:pPr>
        <w:tabs>
          <w:tab w:val="num" w:pos="2844"/>
        </w:tabs>
        <w:ind w:left="2844" w:hanging="180"/>
      </w:pPr>
      <w:rPr>
        <w:rFonts w:ascii="Symbol" w:hAnsi="Symbol" w:hint="default"/>
      </w:rPr>
    </w:lvl>
    <w:lvl w:ilvl="3">
      <w:start w:val="1"/>
      <w:numFmt w:val="decimal"/>
      <w:lvlText w:val="%4."/>
      <w:lvlJc w:val="left"/>
      <w:pPr>
        <w:tabs>
          <w:tab w:val="num" w:pos="3564"/>
        </w:tabs>
        <w:ind w:left="3564" w:hanging="360"/>
      </w:pPr>
    </w:lvl>
    <w:lvl w:ilvl="4">
      <w:start w:val="1"/>
      <w:numFmt w:val="lowerLetter"/>
      <w:lvlText w:val="%5."/>
      <w:lvlJc w:val="left"/>
      <w:pPr>
        <w:tabs>
          <w:tab w:val="num" w:pos="4284"/>
        </w:tabs>
        <w:ind w:left="4284" w:hanging="360"/>
      </w:pPr>
    </w:lvl>
    <w:lvl w:ilvl="5">
      <w:start w:val="1"/>
      <w:numFmt w:val="lowerRoman"/>
      <w:lvlText w:val="%6."/>
      <w:lvlJc w:val="right"/>
      <w:pPr>
        <w:tabs>
          <w:tab w:val="num" w:pos="5004"/>
        </w:tabs>
        <w:ind w:left="5004" w:hanging="180"/>
      </w:pPr>
    </w:lvl>
    <w:lvl w:ilvl="6">
      <w:start w:val="1"/>
      <w:numFmt w:val="decimal"/>
      <w:lvlText w:val="%7."/>
      <w:lvlJc w:val="left"/>
      <w:pPr>
        <w:tabs>
          <w:tab w:val="num" w:pos="5724"/>
        </w:tabs>
        <w:ind w:left="5724" w:hanging="360"/>
      </w:pPr>
    </w:lvl>
    <w:lvl w:ilvl="7">
      <w:start w:val="1"/>
      <w:numFmt w:val="lowerLetter"/>
      <w:lvlText w:val="%8."/>
      <w:lvlJc w:val="left"/>
      <w:pPr>
        <w:tabs>
          <w:tab w:val="num" w:pos="6444"/>
        </w:tabs>
        <w:ind w:left="6444" w:hanging="360"/>
      </w:pPr>
    </w:lvl>
    <w:lvl w:ilvl="8">
      <w:start w:val="1"/>
      <w:numFmt w:val="lowerRoman"/>
      <w:lvlText w:val="%9."/>
      <w:lvlJc w:val="right"/>
      <w:pPr>
        <w:tabs>
          <w:tab w:val="num" w:pos="7164"/>
        </w:tabs>
        <w:ind w:left="7164" w:hanging="180"/>
      </w:pPr>
    </w:lvl>
  </w:abstractNum>
  <w:abstractNum w:abstractNumId="27" w15:restartNumberingAfterBreak="0">
    <w:nsid w:val="7DB06735"/>
    <w:multiLevelType w:val="multilevel"/>
    <w:tmpl w:val="BA12C4EE"/>
    <w:lvl w:ilvl="0">
      <w:start w:val="1"/>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76885295">
    <w:abstractNumId w:val="18"/>
  </w:num>
  <w:num w:numId="2" w16cid:durableId="1246458093">
    <w:abstractNumId w:val="24"/>
  </w:num>
  <w:num w:numId="3" w16cid:durableId="577374059">
    <w:abstractNumId w:val="17"/>
  </w:num>
  <w:num w:numId="4" w16cid:durableId="1118715580">
    <w:abstractNumId w:val="9"/>
  </w:num>
  <w:num w:numId="5" w16cid:durableId="1925457614">
    <w:abstractNumId w:val="23"/>
  </w:num>
  <w:num w:numId="6" w16cid:durableId="1565532754">
    <w:abstractNumId w:val="25"/>
  </w:num>
  <w:num w:numId="7" w16cid:durableId="1305159665">
    <w:abstractNumId w:val="26"/>
  </w:num>
  <w:num w:numId="8" w16cid:durableId="297303869">
    <w:abstractNumId w:val="1"/>
  </w:num>
  <w:num w:numId="9" w16cid:durableId="538393826">
    <w:abstractNumId w:val="0"/>
  </w:num>
  <w:num w:numId="10" w16cid:durableId="1350835525">
    <w:abstractNumId w:val="16"/>
  </w:num>
  <w:num w:numId="11" w16cid:durableId="1004824173">
    <w:abstractNumId w:val="13"/>
  </w:num>
  <w:num w:numId="12" w16cid:durableId="1500732418">
    <w:abstractNumId w:val="7"/>
  </w:num>
  <w:num w:numId="13" w16cid:durableId="2123571818">
    <w:abstractNumId w:val="11"/>
  </w:num>
  <w:num w:numId="14" w16cid:durableId="1198204763">
    <w:abstractNumId w:val="15"/>
  </w:num>
  <w:num w:numId="15" w16cid:durableId="591740189">
    <w:abstractNumId w:val="5"/>
  </w:num>
  <w:num w:numId="16" w16cid:durableId="934943952">
    <w:abstractNumId w:val="14"/>
  </w:num>
  <w:num w:numId="17" w16cid:durableId="1224023069">
    <w:abstractNumId w:val="4"/>
  </w:num>
  <w:num w:numId="18" w16cid:durableId="733548426">
    <w:abstractNumId w:val="22"/>
  </w:num>
  <w:num w:numId="19" w16cid:durableId="782382078">
    <w:abstractNumId w:val="20"/>
  </w:num>
  <w:num w:numId="20" w16cid:durableId="1024594809">
    <w:abstractNumId w:val="19"/>
  </w:num>
  <w:num w:numId="21" w16cid:durableId="632100037">
    <w:abstractNumId w:val="2"/>
  </w:num>
  <w:num w:numId="22" w16cid:durableId="428239150">
    <w:abstractNumId w:val="21"/>
  </w:num>
  <w:num w:numId="23" w16cid:durableId="823619728">
    <w:abstractNumId w:val="27"/>
  </w:num>
  <w:num w:numId="24" w16cid:durableId="603922092">
    <w:abstractNumId w:val="10"/>
  </w:num>
  <w:num w:numId="25" w16cid:durableId="555698481">
    <w:abstractNumId w:val="9"/>
    <w:lvlOverride w:ilvl="0">
      <w:startOverride w:val="6"/>
    </w:lvlOverride>
    <w:lvlOverride w:ilvl="1">
      <w:startOverride w:val="2"/>
    </w:lvlOverride>
    <w:lvlOverride w:ilvl="2">
      <w:startOverride w:val="1"/>
    </w:lvlOverride>
  </w:num>
  <w:num w:numId="26" w16cid:durableId="172186968">
    <w:abstractNumId w:val="8"/>
  </w:num>
  <w:num w:numId="27" w16cid:durableId="445732144">
    <w:abstractNumId w:val="3"/>
  </w:num>
  <w:num w:numId="28" w16cid:durableId="327095955">
    <w:abstractNumId w:val="9"/>
    <w:lvlOverride w:ilvl="0">
      <w:startOverride w:val="7"/>
      <w:lvl w:ilvl="0">
        <w:start w:val="7"/>
        <w:numFmt w:val="decimal"/>
        <w:pStyle w:val="heading10"/>
        <w:lvlText w:val=""/>
        <w:lvlJc w:val="left"/>
      </w:lvl>
    </w:lvlOverride>
    <w:lvlOverride w:ilvl="1">
      <w:startOverride w:val="1"/>
      <w:lvl w:ilvl="1">
        <w:start w:val="1"/>
        <w:numFmt w:val="decimal"/>
        <w:pStyle w:val="heading20"/>
        <w:lvlText w:val="%1.%2"/>
        <w:lvlJc w:val="left"/>
        <w:pPr>
          <w:tabs>
            <w:tab w:val="num" w:pos="567"/>
          </w:tabs>
          <w:ind w:left="567" w:hanging="567"/>
        </w:pPr>
      </w:lvl>
    </w:lvlOverride>
    <w:lvlOverride w:ilvl="2">
      <w:startOverride w:val="1"/>
      <w:lvl w:ilvl="2">
        <w:start w:val="1"/>
        <w:numFmt w:val="decimal"/>
        <w:lvlText w:val=""/>
        <w:lvlJc w:val="left"/>
      </w:lvl>
    </w:lvlOverride>
  </w:num>
  <w:num w:numId="29" w16cid:durableId="825123544">
    <w:abstractNumId w:val="6"/>
  </w:num>
  <w:num w:numId="30" w16cid:durableId="606352475">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autoHyphenation/>
  <w:hyphenationZone w:val="400"/>
  <w:doNotHyphenateCaps/>
  <w:evenAndOddHeaders/>
  <w:noPunctuationKerning/>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322B"/>
    <w:rsid w:val="0000056A"/>
    <w:rsid w:val="00000E11"/>
    <w:rsid w:val="000015A8"/>
    <w:rsid w:val="00001D94"/>
    <w:rsid w:val="00002407"/>
    <w:rsid w:val="00003CD8"/>
    <w:rsid w:val="000044E2"/>
    <w:rsid w:val="00004CCB"/>
    <w:rsid w:val="00004F0D"/>
    <w:rsid w:val="000058CD"/>
    <w:rsid w:val="00006405"/>
    <w:rsid w:val="000065B9"/>
    <w:rsid w:val="00006E80"/>
    <w:rsid w:val="0000703E"/>
    <w:rsid w:val="00007478"/>
    <w:rsid w:val="00007B53"/>
    <w:rsid w:val="00007E04"/>
    <w:rsid w:val="00007F40"/>
    <w:rsid w:val="00010DCE"/>
    <w:rsid w:val="00012491"/>
    <w:rsid w:val="00012EC9"/>
    <w:rsid w:val="00013509"/>
    <w:rsid w:val="0001377D"/>
    <w:rsid w:val="000138A0"/>
    <w:rsid w:val="00015441"/>
    <w:rsid w:val="00016A33"/>
    <w:rsid w:val="00016AFB"/>
    <w:rsid w:val="00017EE3"/>
    <w:rsid w:val="00020204"/>
    <w:rsid w:val="00020D78"/>
    <w:rsid w:val="00021CA0"/>
    <w:rsid w:val="00021F77"/>
    <w:rsid w:val="0002225E"/>
    <w:rsid w:val="0002254A"/>
    <w:rsid w:val="00023E33"/>
    <w:rsid w:val="00025079"/>
    <w:rsid w:val="000256C3"/>
    <w:rsid w:val="0002597B"/>
    <w:rsid w:val="00025D8F"/>
    <w:rsid w:val="00025F96"/>
    <w:rsid w:val="000260B6"/>
    <w:rsid w:val="00026783"/>
    <w:rsid w:val="00026C2C"/>
    <w:rsid w:val="000309B7"/>
    <w:rsid w:val="00030E3E"/>
    <w:rsid w:val="00030F25"/>
    <w:rsid w:val="00031262"/>
    <w:rsid w:val="0003135A"/>
    <w:rsid w:val="000314BE"/>
    <w:rsid w:val="00033448"/>
    <w:rsid w:val="00033FA2"/>
    <w:rsid w:val="00034555"/>
    <w:rsid w:val="0003497E"/>
    <w:rsid w:val="00036BE7"/>
    <w:rsid w:val="00037762"/>
    <w:rsid w:val="00040402"/>
    <w:rsid w:val="000408C0"/>
    <w:rsid w:val="00040CD3"/>
    <w:rsid w:val="00041DBD"/>
    <w:rsid w:val="000420DD"/>
    <w:rsid w:val="0004386A"/>
    <w:rsid w:val="00044B41"/>
    <w:rsid w:val="00044DF0"/>
    <w:rsid w:val="0004696A"/>
    <w:rsid w:val="00047AB7"/>
    <w:rsid w:val="00047AD0"/>
    <w:rsid w:val="00051BAC"/>
    <w:rsid w:val="00051C80"/>
    <w:rsid w:val="00052EF4"/>
    <w:rsid w:val="000546F6"/>
    <w:rsid w:val="00055356"/>
    <w:rsid w:val="0005696A"/>
    <w:rsid w:val="000569E7"/>
    <w:rsid w:val="00057522"/>
    <w:rsid w:val="00057FBE"/>
    <w:rsid w:val="000607F7"/>
    <w:rsid w:val="00062111"/>
    <w:rsid w:val="0006281C"/>
    <w:rsid w:val="00062D0E"/>
    <w:rsid w:val="00063C5D"/>
    <w:rsid w:val="00066867"/>
    <w:rsid w:val="00067CE3"/>
    <w:rsid w:val="00067D84"/>
    <w:rsid w:val="00070538"/>
    <w:rsid w:val="00070B1E"/>
    <w:rsid w:val="000740BE"/>
    <w:rsid w:val="0007498B"/>
    <w:rsid w:val="0007556F"/>
    <w:rsid w:val="0007593C"/>
    <w:rsid w:val="00077183"/>
    <w:rsid w:val="0007741B"/>
    <w:rsid w:val="00080355"/>
    <w:rsid w:val="00080C7F"/>
    <w:rsid w:val="0008206E"/>
    <w:rsid w:val="0008212B"/>
    <w:rsid w:val="0008374A"/>
    <w:rsid w:val="00085188"/>
    <w:rsid w:val="000864F5"/>
    <w:rsid w:val="00086A01"/>
    <w:rsid w:val="00087CD7"/>
    <w:rsid w:val="00090710"/>
    <w:rsid w:val="00090731"/>
    <w:rsid w:val="00090CFB"/>
    <w:rsid w:val="000927C5"/>
    <w:rsid w:val="00092A82"/>
    <w:rsid w:val="00092FA6"/>
    <w:rsid w:val="000934BA"/>
    <w:rsid w:val="00093CD4"/>
    <w:rsid w:val="00094522"/>
    <w:rsid w:val="00094656"/>
    <w:rsid w:val="000A0DBE"/>
    <w:rsid w:val="000A0F31"/>
    <w:rsid w:val="000A1222"/>
    <w:rsid w:val="000A14D8"/>
    <w:rsid w:val="000A2CD5"/>
    <w:rsid w:val="000A2E55"/>
    <w:rsid w:val="000A3A9A"/>
    <w:rsid w:val="000A3C66"/>
    <w:rsid w:val="000A40F9"/>
    <w:rsid w:val="000A586F"/>
    <w:rsid w:val="000B0CED"/>
    <w:rsid w:val="000B0FDD"/>
    <w:rsid w:val="000B1E82"/>
    <w:rsid w:val="000B2266"/>
    <w:rsid w:val="000B2FDB"/>
    <w:rsid w:val="000B3CD9"/>
    <w:rsid w:val="000B3D71"/>
    <w:rsid w:val="000B3DAE"/>
    <w:rsid w:val="000B7E4C"/>
    <w:rsid w:val="000C006D"/>
    <w:rsid w:val="000C04F0"/>
    <w:rsid w:val="000C066F"/>
    <w:rsid w:val="000C0DF8"/>
    <w:rsid w:val="000C0E5F"/>
    <w:rsid w:val="000C10C2"/>
    <w:rsid w:val="000C31DC"/>
    <w:rsid w:val="000C3AA5"/>
    <w:rsid w:val="000C41CE"/>
    <w:rsid w:val="000C4C8F"/>
    <w:rsid w:val="000C57CF"/>
    <w:rsid w:val="000C5CCE"/>
    <w:rsid w:val="000C614E"/>
    <w:rsid w:val="000C662F"/>
    <w:rsid w:val="000C77CB"/>
    <w:rsid w:val="000D04C9"/>
    <w:rsid w:val="000D1268"/>
    <w:rsid w:val="000D16FA"/>
    <w:rsid w:val="000D273A"/>
    <w:rsid w:val="000D2E94"/>
    <w:rsid w:val="000D2EFF"/>
    <w:rsid w:val="000D3597"/>
    <w:rsid w:val="000D46C7"/>
    <w:rsid w:val="000D6958"/>
    <w:rsid w:val="000D6D27"/>
    <w:rsid w:val="000D6F87"/>
    <w:rsid w:val="000D747C"/>
    <w:rsid w:val="000D76DE"/>
    <w:rsid w:val="000E071F"/>
    <w:rsid w:val="000E0976"/>
    <w:rsid w:val="000E0D28"/>
    <w:rsid w:val="000E0DE5"/>
    <w:rsid w:val="000E3BAA"/>
    <w:rsid w:val="000E3BDB"/>
    <w:rsid w:val="000E3EF4"/>
    <w:rsid w:val="000E7C47"/>
    <w:rsid w:val="000F01FB"/>
    <w:rsid w:val="000F0DC5"/>
    <w:rsid w:val="000F1F28"/>
    <w:rsid w:val="000F2794"/>
    <w:rsid w:val="000F3765"/>
    <w:rsid w:val="000F386C"/>
    <w:rsid w:val="000F3B0A"/>
    <w:rsid w:val="000F3D4D"/>
    <w:rsid w:val="000F4747"/>
    <w:rsid w:val="000F5737"/>
    <w:rsid w:val="000F5A52"/>
    <w:rsid w:val="000F77B0"/>
    <w:rsid w:val="000F782C"/>
    <w:rsid w:val="00100B12"/>
    <w:rsid w:val="001020C3"/>
    <w:rsid w:val="0010254B"/>
    <w:rsid w:val="001040CA"/>
    <w:rsid w:val="0010443C"/>
    <w:rsid w:val="001044C8"/>
    <w:rsid w:val="00110137"/>
    <w:rsid w:val="00111505"/>
    <w:rsid w:val="00112BA6"/>
    <w:rsid w:val="0011322B"/>
    <w:rsid w:val="00113D83"/>
    <w:rsid w:val="001169FE"/>
    <w:rsid w:val="00117CC9"/>
    <w:rsid w:val="00120D79"/>
    <w:rsid w:val="00121855"/>
    <w:rsid w:val="00123F2A"/>
    <w:rsid w:val="00124382"/>
    <w:rsid w:val="00124A87"/>
    <w:rsid w:val="00127308"/>
    <w:rsid w:val="00127766"/>
    <w:rsid w:val="001303E0"/>
    <w:rsid w:val="001304CC"/>
    <w:rsid w:val="00130D9C"/>
    <w:rsid w:val="001310D4"/>
    <w:rsid w:val="001318D3"/>
    <w:rsid w:val="0013193E"/>
    <w:rsid w:val="00132D80"/>
    <w:rsid w:val="00132FA1"/>
    <w:rsid w:val="00134979"/>
    <w:rsid w:val="00135043"/>
    <w:rsid w:val="001362F0"/>
    <w:rsid w:val="0013666A"/>
    <w:rsid w:val="00136B56"/>
    <w:rsid w:val="00136C8C"/>
    <w:rsid w:val="00140270"/>
    <w:rsid w:val="001409E1"/>
    <w:rsid w:val="001417CB"/>
    <w:rsid w:val="0014508F"/>
    <w:rsid w:val="00145AF7"/>
    <w:rsid w:val="001461D1"/>
    <w:rsid w:val="00146FF7"/>
    <w:rsid w:val="00150B6E"/>
    <w:rsid w:val="00151EDB"/>
    <w:rsid w:val="001531BD"/>
    <w:rsid w:val="00153D20"/>
    <w:rsid w:val="00154CF5"/>
    <w:rsid w:val="00156173"/>
    <w:rsid w:val="001570D2"/>
    <w:rsid w:val="001607AD"/>
    <w:rsid w:val="00160E94"/>
    <w:rsid w:val="00161E5E"/>
    <w:rsid w:val="001622E0"/>
    <w:rsid w:val="00162CC8"/>
    <w:rsid w:val="00163AF4"/>
    <w:rsid w:val="00164918"/>
    <w:rsid w:val="00164D7E"/>
    <w:rsid w:val="00165CA9"/>
    <w:rsid w:val="0016678D"/>
    <w:rsid w:val="00166AE0"/>
    <w:rsid w:val="00166B3E"/>
    <w:rsid w:val="00170EB3"/>
    <w:rsid w:val="00171D7D"/>
    <w:rsid w:val="001720F1"/>
    <w:rsid w:val="00172752"/>
    <w:rsid w:val="00172A1B"/>
    <w:rsid w:val="00173510"/>
    <w:rsid w:val="00174544"/>
    <w:rsid w:val="00174D0B"/>
    <w:rsid w:val="001754FF"/>
    <w:rsid w:val="00176315"/>
    <w:rsid w:val="001832D3"/>
    <w:rsid w:val="00183570"/>
    <w:rsid w:val="0018503F"/>
    <w:rsid w:val="00185850"/>
    <w:rsid w:val="00185973"/>
    <w:rsid w:val="0018702A"/>
    <w:rsid w:val="00187E43"/>
    <w:rsid w:val="001901B7"/>
    <w:rsid w:val="00190935"/>
    <w:rsid w:val="001937DE"/>
    <w:rsid w:val="001967C5"/>
    <w:rsid w:val="00196896"/>
    <w:rsid w:val="0019722D"/>
    <w:rsid w:val="00197686"/>
    <w:rsid w:val="001A049A"/>
    <w:rsid w:val="001A04F9"/>
    <w:rsid w:val="001A07F8"/>
    <w:rsid w:val="001A0E09"/>
    <w:rsid w:val="001A45D0"/>
    <w:rsid w:val="001A4C8D"/>
    <w:rsid w:val="001A4DB0"/>
    <w:rsid w:val="001A5A7A"/>
    <w:rsid w:val="001A5EEB"/>
    <w:rsid w:val="001B02E1"/>
    <w:rsid w:val="001B0BCF"/>
    <w:rsid w:val="001B1009"/>
    <w:rsid w:val="001B1113"/>
    <w:rsid w:val="001B12CB"/>
    <w:rsid w:val="001B194D"/>
    <w:rsid w:val="001B1D6E"/>
    <w:rsid w:val="001B255B"/>
    <w:rsid w:val="001B3097"/>
    <w:rsid w:val="001B3844"/>
    <w:rsid w:val="001B3DA0"/>
    <w:rsid w:val="001B440A"/>
    <w:rsid w:val="001B44FD"/>
    <w:rsid w:val="001B4547"/>
    <w:rsid w:val="001B4848"/>
    <w:rsid w:val="001B4A7C"/>
    <w:rsid w:val="001B5676"/>
    <w:rsid w:val="001B6410"/>
    <w:rsid w:val="001B65F9"/>
    <w:rsid w:val="001B7804"/>
    <w:rsid w:val="001C1003"/>
    <w:rsid w:val="001C2131"/>
    <w:rsid w:val="001C259D"/>
    <w:rsid w:val="001C269B"/>
    <w:rsid w:val="001C2A7D"/>
    <w:rsid w:val="001C365A"/>
    <w:rsid w:val="001C3973"/>
    <w:rsid w:val="001C3BA3"/>
    <w:rsid w:val="001C6D4D"/>
    <w:rsid w:val="001D0A2F"/>
    <w:rsid w:val="001D17F9"/>
    <w:rsid w:val="001D1C55"/>
    <w:rsid w:val="001D254F"/>
    <w:rsid w:val="001D34DA"/>
    <w:rsid w:val="001D3E27"/>
    <w:rsid w:val="001D47F2"/>
    <w:rsid w:val="001D4E53"/>
    <w:rsid w:val="001D5114"/>
    <w:rsid w:val="001D53EB"/>
    <w:rsid w:val="001D6335"/>
    <w:rsid w:val="001D6A0A"/>
    <w:rsid w:val="001D744D"/>
    <w:rsid w:val="001E1343"/>
    <w:rsid w:val="001E21AD"/>
    <w:rsid w:val="001E3A57"/>
    <w:rsid w:val="001E5963"/>
    <w:rsid w:val="001E5E08"/>
    <w:rsid w:val="001E6FDA"/>
    <w:rsid w:val="001F0603"/>
    <w:rsid w:val="001F0DA6"/>
    <w:rsid w:val="001F5019"/>
    <w:rsid w:val="001F5439"/>
    <w:rsid w:val="001F5C2F"/>
    <w:rsid w:val="001F760F"/>
    <w:rsid w:val="002007E8"/>
    <w:rsid w:val="0020094F"/>
    <w:rsid w:val="00201E0E"/>
    <w:rsid w:val="00201E64"/>
    <w:rsid w:val="00202ABB"/>
    <w:rsid w:val="00202E7D"/>
    <w:rsid w:val="00202F93"/>
    <w:rsid w:val="00203D0A"/>
    <w:rsid w:val="00204A2D"/>
    <w:rsid w:val="00204A53"/>
    <w:rsid w:val="00204E89"/>
    <w:rsid w:val="0020557E"/>
    <w:rsid w:val="00205785"/>
    <w:rsid w:val="002057F4"/>
    <w:rsid w:val="002059E5"/>
    <w:rsid w:val="00206C6D"/>
    <w:rsid w:val="00207E28"/>
    <w:rsid w:val="002101C9"/>
    <w:rsid w:val="00210248"/>
    <w:rsid w:val="002103DC"/>
    <w:rsid w:val="00210DB8"/>
    <w:rsid w:val="0021134D"/>
    <w:rsid w:val="00212511"/>
    <w:rsid w:val="00213A7D"/>
    <w:rsid w:val="002141EF"/>
    <w:rsid w:val="00214AC2"/>
    <w:rsid w:val="00216841"/>
    <w:rsid w:val="00217AFC"/>
    <w:rsid w:val="002208B7"/>
    <w:rsid w:val="00221126"/>
    <w:rsid w:val="00221D95"/>
    <w:rsid w:val="002224E1"/>
    <w:rsid w:val="00224575"/>
    <w:rsid w:val="002245AF"/>
    <w:rsid w:val="002255AD"/>
    <w:rsid w:val="00225B38"/>
    <w:rsid w:val="0022605F"/>
    <w:rsid w:val="00226E54"/>
    <w:rsid w:val="00227366"/>
    <w:rsid w:val="00227960"/>
    <w:rsid w:val="0023086D"/>
    <w:rsid w:val="00230C00"/>
    <w:rsid w:val="0023104F"/>
    <w:rsid w:val="00231803"/>
    <w:rsid w:val="002324DD"/>
    <w:rsid w:val="002344AD"/>
    <w:rsid w:val="0023450F"/>
    <w:rsid w:val="002351FB"/>
    <w:rsid w:val="00235323"/>
    <w:rsid w:val="002354AE"/>
    <w:rsid w:val="0023594A"/>
    <w:rsid w:val="002366AB"/>
    <w:rsid w:val="002375A3"/>
    <w:rsid w:val="00237739"/>
    <w:rsid w:val="0024004C"/>
    <w:rsid w:val="002400AC"/>
    <w:rsid w:val="0024075B"/>
    <w:rsid w:val="00240D33"/>
    <w:rsid w:val="002412E7"/>
    <w:rsid w:val="00241D92"/>
    <w:rsid w:val="00244C4A"/>
    <w:rsid w:val="0024516F"/>
    <w:rsid w:val="0024529B"/>
    <w:rsid w:val="0024564C"/>
    <w:rsid w:val="002459BE"/>
    <w:rsid w:val="002461E5"/>
    <w:rsid w:val="002462E2"/>
    <w:rsid w:val="00246BEB"/>
    <w:rsid w:val="00247249"/>
    <w:rsid w:val="00247B21"/>
    <w:rsid w:val="00250C94"/>
    <w:rsid w:val="00250E20"/>
    <w:rsid w:val="00253277"/>
    <w:rsid w:val="002542EE"/>
    <w:rsid w:val="00254A27"/>
    <w:rsid w:val="00254E23"/>
    <w:rsid w:val="00254F7E"/>
    <w:rsid w:val="00256967"/>
    <w:rsid w:val="002570A8"/>
    <w:rsid w:val="00257844"/>
    <w:rsid w:val="00260031"/>
    <w:rsid w:val="00260252"/>
    <w:rsid w:val="00261131"/>
    <w:rsid w:val="00262528"/>
    <w:rsid w:val="00263134"/>
    <w:rsid w:val="00263350"/>
    <w:rsid w:val="0026350A"/>
    <w:rsid w:val="002639D9"/>
    <w:rsid w:val="00264407"/>
    <w:rsid w:val="00264A46"/>
    <w:rsid w:val="00264AEF"/>
    <w:rsid w:val="00265C36"/>
    <w:rsid w:val="002666A6"/>
    <w:rsid w:val="00266F07"/>
    <w:rsid w:val="00270386"/>
    <w:rsid w:val="00270A8A"/>
    <w:rsid w:val="00271456"/>
    <w:rsid w:val="002716C2"/>
    <w:rsid w:val="00271DBF"/>
    <w:rsid w:val="0027213A"/>
    <w:rsid w:val="0027411A"/>
    <w:rsid w:val="0027446D"/>
    <w:rsid w:val="0027460E"/>
    <w:rsid w:val="0027506C"/>
    <w:rsid w:val="002770F2"/>
    <w:rsid w:val="00277788"/>
    <w:rsid w:val="00280155"/>
    <w:rsid w:val="00280961"/>
    <w:rsid w:val="00280D3B"/>
    <w:rsid w:val="002823FC"/>
    <w:rsid w:val="00283BF3"/>
    <w:rsid w:val="0028524C"/>
    <w:rsid w:val="00285C75"/>
    <w:rsid w:val="00290C1E"/>
    <w:rsid w:val="00291835"/>
    <w:rsid w:val="00291F2B"/>
    <w:rsid w:val="00294A57"/>
    <w:rsid w:val="00294F10"/>
    <w:rsid w:val="00295539"/>
    <w:rsid w:val="00296D33"/>
    <w:rsid w:val="002970E8"/>
    <w:rsid w:val="00297F8F"/>
    <w:rsid w:val="002A0315"/>
    <w:rsid w:val="002A091C"/>
    <w:rsid w:val="002A0991"/>
    <w:rsid w:val="002A1D5C"/>
    <w:rsid w:val="002A28C6"/>
    <w:rsid w:val="002A347D"/>
    <w:rsid w:val="002A37B1"/>
    <w:rsid w:val="002A41B5"/>
    <w:rsid w:val="002A4378"/>
    <w:rsid w:val="002A4602"/>
    <w:rsid w:val="002A4A69"/>
    <w:rsid w:val="002A56B5"/>
    <w:rsid w:val="002A5879"/>
    <w:rsid w:val="002B058F"/>
    <w:rsid w:val="002B07BC"/>
    <w:rsid w:val="002B1563"/>
    <w:rsid w:val="002B2476"/>
    <w:rsid w:val="002B406E"/>
    <w:rsid w:val="002B53C3"/>
    <w:rsid w:val="002B66F5"/>
    <w:rsid w:val="002B6D1A"/>
    <w:rsid w:val="002B7863"/>
    <w:rsid w:val="002C0692"/>
    <w:rsid w:val="002C110C"/>
    <w:rsid w:val="002C1B53"/>
    <w:rsid w:val="002C1C99"/>
    <w:rsid w:val="002C26F9"/>
    <w:rsid w:val="002C5778"/>
    <w:rsid w:val="002C759C"/>
    <w:rsid w:val="002C78D4"/>
    <w:rsid w:val="002C7A47"/>
    <w:rsid w:val="002D018B"/>
    <w:rsid w:val="002D0ACC"/>
    <w:rsid w:val="002D34CD"/>
    <w:rsid w:val="002D3ABC"/>
    <w:rsid w:val="002D4A3E"/>
    <w:rsid w:val="002D50DC"/>
    <w:rsid w:val="002D6936"/>
    <w:rsid w:val="002D7B3B"/>
    <w:rsid w:val="002E03D3"/>
    <w:rsid w:val="002E0C7B"/>
    <w:rsid w:val="002E12A3"/>
    <w:rsid w:val="002E18BB"/>
    <w:rsid w:val="002E1EFA"/>
    <w:rsid w:val="002E1F57"/>
    <w:rsid w:val="002E323E"/>
    <w:rsid w:val="002E36AF"/>
    <w:rsid w:val="002E3814"/>
    <w:rsid w:val="002E4A47"/>
    <w:rsid w:val="002E5AD3"/>
    <w:rsid w:val="002E5C78"/>
    <w:rsid w:val="002E5DDE"/>
    <w:rsid w:val="002E6BA4"/>
    <w:rsid w:val="002E7013"/>
    <w:rsid w:val="002F1398"/>
    <w:rsid w:val="002F1859"/>
    <w:rsid w:val="002F1CAD"/>
    <w:rsid w:val="002F39A9"/>
    <w:rsid w:val="002F3CD1"/>
    <w:rsid w:val="002F3D2A"/>
    <w:rsid w:val="002F428B"/>
    <w:rsid w:val="002F4B6C"/>
    <w:rsid w:val="002F7F29"/>
    <w:rsid w:val="00300382"/>
    <w:rsid w:val="003006C0"/>
    <w:rsid w:val="003025D3"/>
    <w:rsid w:val="00302695"/>
    <w:rsid w:val="0030336F"/>
    <w:rsid w:val="00304D83"/>
    <w:rsid w:val="00305345"/>
    <w:rsid w:val="003064DB"/>
    <w:rsid w:val="00306CAA"/>
    <w:rsid w:val="00307282"/>
    <w:rsid w:val="00307D1B"/>
    <w:rsid w:val="00311685"/>
    <w:rsid w:val="00311A8C"/>
    <w:rsid w:val="00312F45"/>
    <w:rsid w:val="0031466D"/>
    <w:rsid w:val="00316E8F"/>
    <w:rsid w:val="003179CF"/>
    <w:rsid w:val="00317AC1"/>
    <w:rsid w:val="00317F85"/>
    <w:rsid w:val="00320187"/>
    <w:rsid w:val="0032060D"/>
    <w:rsid w:val="00320D89"/>
    <w:rsid w:val="00321368"/>
    <w:rsid w:val="00321F54"/>
    <w:rsid w:val="00322609"/>
    <w:rsid w:val="00322A76"/>
    <w:rsid w:val="003232E1"/>
    <w:rsid w:val="00323F36"/>
    <w:rsid w:val="00324D08"/>
    <w:rsid w:val="00326043"/>
    <w:rsid w:val="00326E35"/>
    <w:rsid w:val="00327735"/>
    <w:rsid w:val="00330E69"/>
    <w:rsid w:val="00331F9A"/>
    <w:rsid w:val="00332342"/>
    <w:rsid w:val="00333E31"/>
    <w:rsid w:val="00334178"/>
    <w:rsid w:val="00334C04"/>
    <w:rsid w:val="00335B2E"/>
    <w:rsid w:val="00336337"/>
    <w:rsid w:val="00336943"/>
    <w:rsid w:val="00336DF4"/>
    <w:rsid w:val="0033762E"/>
    <w:rsid w:val="0033794C"/>
    <w:rsid w:val="00337D2B"/>
    <w:rsid w:val="003404E1"/>
    <w:rsid w:val="00341AEA"/>
    <w:rsid w:val="00341F67"/>
    <w:rsid w:val="0034257F"/>
    <w:rsid w:val="003426E7"/>
    <w:rsid w:val="00345A88"/>
    <w:rsid w:val="0035112D"/>
    <w:rsid w:val="003530AD"/>
    <w:rsid w:val="0035513F"/>
    <w:rsid w:val="003567BB"/>
    <w:rsid w:val="00356924"/>
    <w:rsid w:val="003606CA"/>
    <w:rsid w:val="00360B7C"/>
    <w:rsid w:val="0036104B"/>
    <w:rsid w:val="00361907"/>
    <w:rsid w:val="00362269"/>
    <w:rsid w:val="00362A85"/>
    <w:rsid w:val="003633D4"/>
    <w:rsid w:val="00364275"/>
    <w:rsid w:val="003642B6"/>
    <w:rsid w:val="003655E1"/>
    <w:rsid w:val="00365E45"/>
    <w:rsid w:val="0036604D"/>
    <w:rsid w:val="00366CB8"/>
    <w:rsid w:val="003701FE"/>
    <w:rsid w:val="003704C7"/>
    <w:rsid w:val="00370528"/>
    <w:rsid w:val="00371063"/>
    <w:rsid w:val="00371554"/>
    <w:rsid w:val="0037197C"/>
    <w:rsid w:val="00371B51"/>
    <w:rsid w:val="003723B4"/>
    <w:rsid w:val="0037278B"/>
    <w:rsid w:val="00372CA7"/>
    <w:rsid w:val="00373BF5"/>
    <w:rsid w:val="00374947"/>
    <w:rsid w:val="00375C03"/>
    <w:rsid w:val="00376180"/>
    <w:rsid w:val="0037663B"/>
    <w:rsid w:val="00377276"/>
    <w:rsid w:val="00377424"/>
    <w:rsid w:val="00377FBE"/>
    <w:rsid w:val="00380028"/>
    <w:rsid w:val="003802F0"/>
    <w:rsid w:val="00380F5E"/>
    <w:rsid w:val="00381582"/>
    <w:rsid w:val="00381947"/>
    <w:rsid w:val="00381A42"/>
    <w:rsid w:val="003822EE"/>
    <w:rsid w:val="003838FC"/>
    <w:rsid w:val="00383B1F"/>
    <w:rsid w:val="00383CC1"/>
    <w:rsid w:val="0038451B"/>
    <w:rsid w:val="003853F7"/>
    <w:rsid w:val="00385E54"/>
    <w:rsid w:val="00386349"/>
    <w:rsid w:val="00386E96"/>
    <w:rsid w:val="00387BE3"/>
    <w:rsid w:val="00390150"/>
    <w:rsid w:val="003903C0"/>
    <w:rsid w:val="003916EF"/>
    <w:rsid w:val="003920ED"/>
    <w:rsid w:val="00392F9F"/>
    <w:rsid w:val="00394942"/>
    <w:rsid w:val="003949F3"/>
    <w:rsid w:val="003A29C9"/>
    <w:rsid w:val="003A32C3"/>
    <w:rsid w:val="003A3378"/>
    <w:rsid w:val="003A36A5"/>
    <w:rsid w:val="003A3A01"/>
    <w:rsid w:val="003A3C67"/>
    <w:rsid w:val="003A648F"/>
    <w:rsid w:val="003A6879"/>
    <w:rsid w:val="003A7A63"/>
    <w:rsid w:val="003B0216"/>
    <w:rsid w:val="003B050B"/>
    <w:rsid w:val="003B13D1"/>
    <w:rsid w:val="003B147E"/>
    <w:rsid w:val="003B16E0"/>
    <w:rsid w:val="003B1CC9"/>
    <w:rsid w:val="003B2F07"/>
    <w:rsid w:val="003B2F66"/>
    <w:rsid w:val="003B33F7"/>
    <w:rsid w:val="003B39E9"/>
    <w:rsid w:val="003B3DFE"/>
    <w:rsid w:val="003B4522"/>
    <w:rsid w:val="003B4C36"/>
    <w:rsid w:val="003B5FB1"/>
    <w:rsid w:val="003B6CEA"/>
    <w:rsid w:val="003B74E8"/>
    <w:rsid w:val="003B7599"/>
    <w:rsid w:val="003C12C7"/>
    <w:rsid w:val="003C1A34"/>
    <w:rsid w:val="003C1D7D"/>
    <w:rsid w:val="003C34B3"/>
    <w:rsid w:val="003C36DE"/>
    <w:rsid w:val="003C3B83"/>
    <w:rsid w:val="003C4911"/>
    <w:rsid w:val="003C5BCA"/>
    <w:rsid w:val="003C6145"/>
    <w:rsid w:val="003C7E6E"/>
    <w:rsid w:val="003D028F"/>
    <w:rsid w:val="003D0EF4"/>
    <w:rsid w:val="003D16B1"/>
    <w:rsid w:val="003D247C"/>
    <w:rsid w:val="003D6707"/>
    <w:rsid w:val="003D6CE6"/>
    <w:rsid w:val="003D6DAC"/>
    <w:rsid w:val="003D744D"/>
    <w:rsid w:val="003D747F"/>
    <w:rsid w:val="003D799D"/>
    <w:rsid w:val="003D7B0C"/>
    <w:rsid w:val="003E0046"/>
    <w:rsid w:val="003E004E"/>
    <w:rsid w:val="003E03AD"/>
    <w:rsid w:val="003E0832"/>
    <w:rsid w:val="003E108C"/>
    <w:rsid w:val="003E14D2"/>
    <w:rsid w:val="003E1B96"/>
    <w:rsid w:val="003E1FFD"/>
    <w:rsid w:val="003E2A5E"/>
    <w:rsid w:val="003E3032"/>
    <w:rsid w:val="003E4252"/>
    <w:rsid w:val="003E47A4"/>
    <w:rsid w:val="003E4C75"/>
    <w:rsid w:val="003E5A23"/>
    <w:rsid w:val="003E65F5"/>
    <w:rsid w:val="003E72E1"/>
    <w:rsid w:val="003F08A2"/>
    <w:rsid w:val="003F185F"/>
    <w:rsid w:val="003F1CBD"/>
    <w:rsid w:val="003F1DCF"/>
    <w:rsid w:val="003F4765"/>
    <w:rsid w:val="003F51D8"/>
    <w:rsid w:val="003F53F6"/>
    <w:rsid w:val="003F58CB"/>
    <w:rsid w:val="003F65A6"/>
    <w:rsid w:val="003F675F"/>
    <w:rsid w:val="003F6BAC"/>
    <w:rsid w:val="003F7058"/>
    <w:rsid w:val="00400A3B"/>
    <w:rsid w:val="00400C45"/>
    <w:rsid w:val="0040182B"/>
    <w:rsid w:val="00401B99"/>
    <w:rsid w:val="00401EF4"/>
    <w:rsid w:val="004040C4"/>
    <w:rsid w:val="004043DB"/>
    <w:rsid w:val="00404E43"/>
    <w:rsid w:val="00405C80"/>
    <w:rsid w:val="00411AD1"/>
    <w:rsid w:val="00411B66"/>
    <w:rsid w:val="00412ACB"/>
    <w:rsid w:val="00413DB7"/>
    <w:rsid w:val="00414563"/>
    <w:rsid w:val="0041626B"/>
    <w:rsid w:val="00417361"/>
    <w:rsid w:val="00420619"/>
    <w:rsid w:val="00422116"/>
    <w:rsid w:val="00423551"/>
    <w:rsid w:val="00423F1B"/>
    <w:rsid w:val="0042499E"/>
    <w:rsid w:val="0042516D"/>
    <w:rsid w:val="00425797"/>
    <w:rsid w:val="00425985"/>
    <w:rsid w:val="00426C62"/>
    <w:rsid w:val="0042772B"/>
    <w:rsid w:val="00427DEA"/>
    <w:rsid w:val="0043167A"/>
    <w:rsid w:val="004328A0"/>
    <w:rsid w:val="00433441"/>
    <w:rsid w:val="004340BD"/>
    <w:rsid w:val="00434415"/>
    <w:rsid w:val="00435214"/>
    <w:rsid w:val="00435256"/>
    <w:rsid w:val="00435CA2"/>
    <w:rsid w:val="00435D07"/>
    <w:rsid w:val="004361C0"/>
    <w:rsid w:val="00436948"/>
    <w:rsid w:val="0043737C"/>
    <w:rsid w:val="00437D79"/>
    <w:rsid w:val="0044009C"/>
    <w:rsid w:val="00441887"/>
    <w:rsid w:val="00441ECB"/>
    <w:rsid w:val="00441ED7"/>
    <w:rsid w:val="00442A6C"/>
    <w:rsid w:val="00443260"/>
    <w:rsid w:val="004435BA"/>
    <w:rsid w:val="0044373B"/>
    <w:rsid w:val="00443916"/>
    <w:rsid w:val="00444190"/>
    <w:rsid w:val="00446F71"/>
    <w:rsid w:val="00450FD5"/>
    <w:rsid w:val="0045161E"/>
    <w:rsid w:val="00451BED"/>
    <w:rsid w:val="00452416"/>
    <w:rsid w:val="00452815"/>
    <w:rsid w:val="0045285F"/>
    <w:rsid w:val="00452A57"/>
    <w:rsid w:val="00453C76"/>
    <w:rsid w:val="0045401C"/>
    <w:rsid w:val="00454229"/>
    <w:rsid w:val="00454871"/>
    <w:rsid w:val="00454DD4"/>
    <w:rsid w:val="00455423"/>
    <w:rsid w:val="00456287"/>
    <w:rsid w:val="004567F1"/>
    <w:rsid w:val="00456BF6"/>
    <w:rsid w:val="00457568"/>
    <w:rsid w:val="00457D35"/>
    <w:rsid w:val="00461623"/>
    <w:rsid w:val="004619B7"/>
    <w:rsid w:val="00461ABF"/>
    <w:rsid w:val="00463262"/>
    <w:rsid w:val="0046350F"/>
    <w:rsid w:val="004637CD"/>
    <w:rsid w:val="004652B5"/>
    <w:rsid w:val="004654A0"/>
    <w:rsid w:val="00466FE1"/>
    <w:rsid w:val="00467581"/>
    <w:rsid w:val="004678B2"/>
    <w:rsid w:val="004705AF"/>
    <w:rsid w:val="00470F1D"/>
    <w:rsid w:val="00471B63"/>
    <w:rsid w:val="004724C9"/>
    <w:rsid w:val="004727AB"/>
    <w:rsid w:val="00472F6C"/>
    <w:rsid w:val="0047305E"/>
    <w:rsid w:val="00473499"/>
    <w:rsid w:val="00473617"/>
    <w:rsid w:val="004736DF"/>
    <w:rsid w:val="00473D85"/>
    <w:rsid w:val="004740EC"/>
    <w:rsid w:val="00474AB4"/>
    <w:rsid w:val="00474D78"/>
    <w:rsid w:val="00476386"/>
    <w:rsid w:val="00477C52"/>
    <w:rsid w:val="00477F90"/>
    <w:rsid w:val="00480178"/>
    <w:rsid w:val="00481BCF"/>
    <w:rsid w:val="00482E0F"/>
    <w:rsid w:val="0048344D"/>
    <w:rsid w:val="0048372F"/>
    <w:rsid w:val="004840B0"/>
    <w:rsid w:val="00484DD3"/>
    <w:rsid w:val="00486B5B"/>
    <w:rsid w:val="00486D71"/>
    <w:rsid w:val="00486FAC"/>
    <w:rsid w:val="00490ED4"/>
    <w:rsid w:val="0049104D"/>
    <w:rsid w:val="004912A7"/>
    <w:rsid w:val="00491895"/>
    <w:rsid w:val="004918B5"/>
    <w:rsid w:val="00492DFF"/>
    <w:rsid w:val="00494696"/>
    <w:rsid w:val="004956C3"/>
    <w:rsid w:val="00495761"/>
    <w:rsid w:val="00497456"/>
    <w:rsid w:val="00497AD6"/>
    <w:rsid w:val="004A00D2"/>
    <w:rsid w:val="004A0671"/>
    <w:rsid w:val="004A0BD1"/>
    <w:rsid w:val="004A2F2A"/>
    <w:rsid w:val="004B0080"/>
    <w:rsid w:val="004B133C"/>
    <w:rsid w:val="004B147E"/>
    <w:rsid w:val="004B2E18"/>
    <w:rsid w:val="004B2EB7"/>
    <w:rsid w:val="004B3B4E"/>
    <w:rsid w:val="004B4966"/>
    <w:rsid w:val="004B58F3"/>
    <w:rsid w:val="004B5AAF"/>
    <w:rsid w:val="004B6B88"/>
    <w:rsid w:val="004C20E7"/>
    <w:rsid w:val="004C2656"/>
    <w:rsid w:val="004C2812"/>
    <w:rsid w:val="004C2D65"/>
    <w:rsid w:val="004C2EA9"/>
    <w:rsid w:val="004C547F"/>
    <w:rsid w:val="004C5B83"/>
    <w:rsid w:val="004C5F08"/>
    <w:rsid w:val="004C6035"/>
    <w:rsid w:val="004C6DE5"/>
    <w:rsid w:val="004D010A"/>
    <w:rsid w:val="004D0D1F"/>
    <w:rsid w:val="004D189F"/>
    <w:rsid w:val="004D1D22"/>
    <w:rsid w:val="004D1DB4"/>
    <w:rsid w:val="004D25EB"/>
    <w:rsid w:val="004D2658"/>
    <w:rsid w:val="004D49E8"/>
    <w:rsid w:val="004D4E83"/>
    <w:rsid w:val="004D5A82"/>
    <w:rsid w:val="004D6665"/>
    <w:rsid w:val="004D7A7C"/>
    <w:rsid w:val="004D7C52"/>
    <w:rsid w:val="004E06FE"/>
    <w:rsid w:val="004E0C9D"/>
    <w:rsid w:val="004E0E9B"/>
    <w:rsid w:val="004E1ADE"/>
    <w:rsid w:val="004E23C8"/>
    <w:rsid w:val="004E2703"/>
    <w:rsid w:val="004E35EB"/>
    <w:rsid w:val="004E4122"/>
    <w:rsid w:val="004E77FC"/>
    <w:rsid w:val="004F045B"/>
    <w:rsid w:val="004F0672"/>
    <w:rsid w:val="004F16B4"/>
    <w:rsid w:val="004F26CF"/>
    <w:rsid w:val="004F33EE"/>
    <w:rsid w:val="004F4BA0"/>
    <w:rsid w:val="004F4C43"/>
    <w:rsid w:val="004F4F04"/>
    <w:rsid w:val="004F6474"/>
    <w:rsid w:val="004F7509"/>
    <w:rsid w:val="005003F2"/>
    <w:rsid w:val="00500895"/>
    <w:rsid w:val="005010B4"/>
    <w:rsid w:val="00501B8C"/>
    <w:rsid w:val="0050260F"/>
    <w:rsid w:val="00503378"/>
    <w:rsid w:val="005034A1"/>
    <w:rsid w:val="0050369B"/>
    <w:rsid w:val="00504743"/>
    <w:rsid w:val="00504A0B"/>
    <w:rsid w:val="005051E9"/>
    <w:rsid w:val="00505C3E"/>
    <w:rsid w:val="005065DF"/>
    <w:rsid w:val="00506E73"/>
    <w:rsid w:val="00507082"/>
    <w:rsid w:val="005070D7"/>
    <w:rsid w:val="00510925"/>
    <w:rsid w:val="00510A3A"/>
    <w:rsid w:val="00511908"/>
    <w:rsid w:val="00512387"/>
    <w:rsid w:val="00512421"/>
    <w:rsid w:val="00512760"/>
    <w:rsid w:val="00512BA9"/>
    <w:rsid w:val="0051421E"/>
    <w:rsid w:val="00515570"/>
    <w:rsid w:val="005159F9"/>
    <w:rsid w:val="0051658B"/>
    <w:rsid w:val="00520E36"/>
    <w:rsid w:val="00521BC8"/>
    <w:rsid w:val="00521FF0"/>
    <w:rsid w:val="005231F7"/>
    <w:rsid w:val="00524307"/>
    <w:rsid w:val="0052599C"/>
    <w:rsid w:val="00526E41"/>
    <w:rsid w:val="005307D3"/>
    <w:rsid w:val="00531E07"/>
    <w:rsid w:val="00532CED"/>
    <w:rsid w:val="00534618"/>
    <w:rsid w:val="00535082"/>
    <w:rsid w:val="00535BD2"/>
    <w:rsid w:val="005362E3"/>
    <w:rsid w:val="00536F38"/>
    <w:rsid w:val="0053704E"/>
    <w:rsid w:val="0053710F"/>
    <w:rsid w:val="005377DD"/>
    <w:rsid w:val="00540C2E"/>
    <w:rsid w:val="0054126C"/>
    <w:rsid w:val="005427A0"/>
    <w:rsid w:val="0054357A"/>
    <w:rsid w:val="00543CA9"/>
    <w:rsid w:val="00544FB7"/>
    <w:rsid w:val="005453C3"/>
    <w:rsid w:val="00546F24"/>
    <w:rsid w:val="005472E7"/>
    <w:rsid w:val="0054772C"/>
    <w:rsid w:val="0055007F"/>
    <w:rsid w:val="005506D2"/>
    <w:rsid w:val="00551296"/>
    <w:rsid w:val="00553FD2"/>
    <w:rsid w:val="00554DD4"/>
    <w:rsid w:val="00555331"/>
    <w:rsid w:val="00555BCB"/>
    <w:rsid w:val="00557250"/>
    <w:rsid w:val="0056265F"/>
    <w:rsid w:val="00562939"/>
    <w:rsid w:val="00562DD9"/>
    <w:rsid w:val="005642C5"/>
    <w:rsid w:val="00564ED7"/>
    <w:rsid w:val="0056554D"/>
    <w:rsid w:val="00567304"/>
    <w:rsid w:val="00567A03"/>
    <w:rsid w:val="005704DA"/>
    <w:rsid w:val="00570D75"/>
    <w:rsid w:val="005714D2"/>
    <w:rsid w:val="00571515"/>
    <w:rsid w:val="005715A3"/>
    <w:rsid w:val="00572351"/>
    <w:rsid w:val="00573E12"/>
    <w:rsid w:val="005742BC"/>
    <w:rsid w:val="005748D5"/>
    <w:rsid w:val="0057756D"/>
    <w:rsid w:val="00577988"/>
    <w:rsid w:val="00577ADC"/>
    <w:rsid w:val="00577D55"/>
    <w:rsid w:val="00580414"/>
    <w:rsid w:val="0058071B"/>
    <w:rsid w:val="005808CB"/>
    <w:rsid w:val="005809D0"/>
    <w:rsid w:val="005813BE"/>
    <w:rsid w:val="0058170E"/>
    <w:rsid w:val="00583B86"/>
    <w:rsid w:val="005846B6"/>
    <w:rsid w:val="00584B95"/>
    <w:rsid w:val="00584C20"/>
    <w:rsid w:val="00585476"/>
    <w:rsid w:val="00587488"/>
    <w:rsid w:val="005878F6"/>
    <w:rsid w:val="00591219"/>
    <w:rsid w:val="00591751"/>
    <w:rsid w:val="00592E62"/>
    <w:rsid w:val="00594EDB"/>
    <w:rsid w:val="00595127"/>
    <w:rsid w:val="00595F41"/>
    <w:rsid w:val="00596A52"/>
    <w:rsid w:val="00597419"/>
    <w:rsid w:val="00597E1F"/>
    <w:rsid w:val="0059D8A3"/>
    <w:rsid w:val="005A1D04"/>
    <w:rsid w:val="005A2D56"/>
    <w:rsid w:val="005A2E29"/>
    <w:rsid w:val="005A3EF6"/>
    <w:rsid w:val="005A442B"/>
    <w:rsid w:val="005A45D9"/>
    <w:rsid w:val="005A5633"/>
    <w:rsid w:val="005A5F79"/>
    <w:rsid w:val="005A70B2"/>
    <w:rsid w:val="005A70C8"/>
    <w:rsid w:val="005B063E"/>
    <w:rsid w:val="005B0EF1"/>
    <w:rsid w:val="005B2424"/>
    <w:rsid w:val="005B2A19"/>
    <w:rsid w:val="005B32AC"/>
    <w:rsid w:val="005B3835"/>
    <w:rsid w:val="005B3D33"/>
    <w:rsid w:val="005B4444"/>
    <w:rsid w:val="005B5028"/>
    <w:rsid w:val="005B5059"/>
    <w:rsid w:val="005B5417"/>
    <w:rsid w:val="005B5470"/>
    <w:rsid w:val="005B5B69"/>
    <w:rsid w:val="005B5DA5"/>
    <w:rsid w:val="005B676F"/>
    <w:rsid w:val="005C250E"/>
    <w:rsid w:val="005C5641"/>
    <w:rsid w:val="005C70FB"/>
    <w:rsid w:val="005D059C"/>
    <w:rsid w:val="005D172C"/>
    <w:rsid w:val="005D2E36"/>
    <w:rsid w:val="005D39A5"/>
    <w:rsid w:val="005D3EA6"/>
    <w:rsid w:val="005D5BD2"/>
    <w:rsid w:val="005D7722"/>
    <w:rsid w:val="005E026B"/>
    <w:rsid w:val="005E195C"/>
    <w:rsid w:val="005E3017"/>
    <w:rsid w:val="005E30D7"/>
    <w:rsid w:val="005E316C"/>
    <w:rsid w:val="005E3800"/>
    <w:rsid w:val="005E3BD9"/>
    <w:rsid w:val="005E4384"/>
    <w:rsid w:val="005E4A50"/>
    <w:rsid w:val="005E4E57"/>
    <w:rsid w:val="005E5BD1"/>
    <w:rsid w:val="005E6BD8"/>
    <w:rsid w:val="005E6E94"/>
    <w:rsid w:val="005E7D7D"/>
    <w:rsid w:val="005F0A8D"/>
    <w:rsid w:val="005F1DEF"/>
    <w:rsid w:val="005F3E41"/>
    <w:rsid w:val="005F3F75"/>
    <w:rsid w:val="005F4099"/>
    <w:rsid w:val="005F4EB3"/>
    <w:rsid w:val="005F5EB7"/>
    <w:rsid w:val="005F6A47"/>
    <w:rsid w:val="005F6F36"/>
    <w:rsid w:val="005F75A4"/>
    <w:rsid w:val="00601AB4"/>
    <w:rsid w:val="0060271F"/>
    <w:rsid w:val="00604B0E"/>
    <w:rsid w:val="00604BA8"/>
    <w:rsid w:val="006052E9"/>
    <w:rsid w:val="006077E6"/>
    <w:rsid w:val="00607EDF"/>
    <w:rsid w:val="0061213E"/>
    <w:rsid w:val="00614C3C"/>
    <w:rsid w:val="00614ED0"/>
    <w:rsid w:val="0061522E"/>
    <w:rsid w:val="00615557"/>
    <w:rsid w:val="0061560B"/>
    <w:rsid w:val="006166C7"/>
    <w:rsid w:val="00616817"/>
    <w:rsid w:val="00616870"/>
    <w:rsid w:val="0062003F"/>
    <w:rsid w:val="00621681"/>
    <w:rsid w:val="0062189C"/>
    <w:rsid w:val="0062194C"/>
    <w:rsid w:val="00621B1A"/>
    <w:rsid w:val="006231F2"/>
    <w:rsid w:val="00624C40"/>
    <w:rsid w:val="006251A7"/>
    <w:rsid w:val="006258CB"/>
    <w:rsid w:val="00625C35"/>
    <w:rsid w:val="00625C3B"/>
    <w:rsid w:val="006262B3"/>
    <w:rsid w:val="00627D6A"/>
    <w:rsid w:val="0063008B"/>
    <w:rsid w:val="0063071B"/>
    <w:rsid w:val="00631842"/>
    <w:rsid w:val="00631A9F"/>
    <w:rsid w:val="00633CEF"/>
    <w:rsid w:val="0063443E"/>
    <w:rsid w:val="00634C93"/>
    <w:rsid w:val="006351F2"/>
    <w:rsid w:val="00635CBE"/>
    <w:rsid w:val="0063693F"/>
    <w:rsid w:val="00636DFB"/>
    <w:rsid w:val="00637287"/>
    <w:rsid w:val="00637A9F"/>
    <w:rsid w:val="00637DFE"/>
    <w:rsid w:val="006415AC"/>
    <w:rsid w:val="00641ABF"/>
    <w:rsid w:val="00642073"/>
    <w:rsid w:val="0064276F"/>
    <w:rsid w:val="006431D8"/>
    <w:rsid w:val="00643544"/>
    <w:rsid w:val="00646469"/>
    <w:rsid w:val="006469B8"/>
    <w:rsid w:val="00646D74"/>
    <w:rsid w:val="00647395"/>
    <w:rsid w:val="00650CEB"/>
    <w:rsid w:val="00653112"/>
    <w:rsid w:val="006534BB"/>
    <w:rsid w:val="00653A1B"/>
    <w:rsid w:val="0065405B"/>
    <w:rsid w:val="006543F0"/>
    <w:rsid w:val="00656155"/>
    <w:rsid w:val="00656C1E"/>
    <w:rsid w:val="00660276"/>
    <w:rsid w:val="0066089B"/>
    <w:rsid w:val="0066250C"/>
    <w:rsid w:val="00664A71"/>
    <w:rsid w:val="00665E59"/>
    <w:rsid w:val="00666DAD"/>
    <w:rsid w:val="0066701C"/>
    <w:rsid w:val="00670C28"/>
    <w:rsid w:val="006713CE"/>
    <w:rsid w:val="006716BC"/>
    <w:rsid w:val="00671795"/>
    <w:rsid w:val="006725AB"/>
    <w:rsid w:val="00673136"/>
    <w:rsid w:val="00673747"/>
    <w:rsid w:val="006739EF"/>
    <w:rsid w:val="00673CD9"/>
    <w:rsid w:val="00674CEB"/>
    <w:rsid w:val="006750C2"/>
    <w:rsid w:val="00675F99"/>
    <w:rsid w:val="006778FD"/>
    <w:rsid w:val="0068057D"/>
    <w:rsid w:val="00682C5F"/>
    <w:rsid w:val="0068539C"/>
    <w:rsid w:val="006856F2"/>
    <w:rsid w:val="00685DF0"/>
    <w:rsid w:val="00690F07"/>
    <w:rsid w:val="00691002"/>
    <w:rsid w:val="0069204D"/>
    <w:rsid w:val="006938F0"/>
    <w:rsid w:val="00694924"/>
    <w:rsid w:val="00694FAD"/>
    <w:rsid w:val="00696224"/>
    <w:rsid w:val="00696323"/>
    <w:rsid w:val="00696402"/>
    <w:rsid w:val="006968F0"/>
    <w:rsid w:val="0069727C"/>
    <w:rsid w:val="00697A6A"/>
    <w:rsid w:val="006A0D78"/>
    <w:rsid w:val="006A1D3F"/>
    <w:rsid w:val="006A1FA9"/>
    <w:rsid w:val="006A2D2E"/>
    <w:rsid w:val="006A3442"/>
    <w:rsid w:val="006A4CE8"/>
    <w:rsid w:val="006A5B98"/>
    <w:rsid w:val="006A5D0F"/>
    <w:rsid w:val="006A5EF9"/>
    <w:rsid w:val="006A611F"/>
    <w:rsid w:val="006A6167"/>
    <w:rsid w:val="006A645F"/>
    <w:rsid w:val="006A6D3F"/>
    <w:rsid w:val="006A6E71"/>
    <w:rsid w:val="006A6F97"/>
    <w:rsid w:val="006A7A46"/>
    <w:rsid w:val="006A7C58"/>
    <w:rsid w:val="006A7CAD"/>
    <w:rsid w:val="006B03EA"/>
    <w:rsid w:val="006B184A"/>
    <w:rsid w:val="006B1A19"/>
    <w:rsid w:val="006B2F36"/>
    <w:rsid w:val="006B3831"/>
    <w:rsid w:val="006B3FFB"/>
    <w:rsid w:val="006B4BC3"/>
    <w:rsid w:val="006B744C"/>
    <w:rsid w:val="006C0472"/>
    <w:rsid w:val="006C0AD3"/>
    <w:rsid w:val="006C130F"/>
    <w:rsid w:val="006C3D3D"/>
    <w:rsid w:val="006C3F17"/>
    <w:rsid w:val="006C56EE"/>
    <w:rsid w:val="006C6E4E"/>
    <w:rsid w:val="006C74CC"/>
    <w:rsid w:val="006C7760"/>
    <w:rsid w:val="006D1BDF"/>
    <w:rsid w:val="006D5577"/>
    <w:rsid w:val="006D5B8C"/>
    <w:rsid w:val="006D63CD"/>
    <w:rsid w:val="006E00D5"/>
    <w:rsid w:val="006E031A"/>
    <w:rsid w:val="006E054F"/>
    <w:rsid w:val="006E0833"/>
    <w:rsid w:val="006E29A9"/>
    <w:rsid w:val="006E38F6"/>
    <w:rsid w:val="006E41AF"/>
    <w:rsid w:val="006E4716"/>
    <w:rsid w:val="006E5229"/>
    <w:rsid w:val="006E6271"/>
    <w:rsid w:val="006E6908"/>
    <w:rsid w:val="006E7706"/>
    <w:rsid w:val="006E7C6E"/>
    <w:rsid w:val="006F077C"/>
    <w:rsid w:val="006F0916"/>
    <w:rsid w:val="006F1E5B"/>
    <w:rsid w:val="006F1F04"/>
    <w:rsid w:val="006F257F"/>
    <w:rsid w:val="006F2E46"/>
    <w:rsid w:val="006F307E"/>
    <w:rsid w:val="006F4524"/>
    <w:rsid w:val="006F72CD"/>
    <w:rsid w:val="006F7805"/>
    <w:rsid w:val="006F7AB3"/>
    <w:rsid w:val="006F7E59"/>
    <w:rsid w:val="007027E6"/>
    <w:rsid w:val="0070371D"/>
    <w:rsid w:val="00704370"/>
    <w:rsid w:val="00705F8A"/>
    <w:rsid w:val="00706A12"/>
    <w:rsid w:val="00707EAB"/>
    <w:rsid w:val="00707EE5"/>
    <w:rsid w:val="007109D6"/>
    <w:rsid w:val="007114B6"/>
    <w:rsid w:val="00711A3C"/>
    <w:rsid w:val="00711E35"/>
    <w:rsid w:val="007131E3"/>
    <w:rsid w:val="007148D6"/>
    <w:rsid w:val="00714D90"/>
    <w:rsid w:val="00714E9D"/>
    <w:rsid w:val="00716927"/>
    <w:rsid w:val="007172AC"/>
    <w:rsid w:val="00721934"/>
    <w:rsid w:val="00722995"/>
    <w:rsid w:val="00722FCD"/>
    <w:rsid w:val="007233A2"/>
    <w:rsid w:val="00724730"/>
    <w:rsid w:val="007258E5"/>
    <w:rsid w:val="00726980"/>
    <w:rsid w:val="00726A40"/>
    <w:rsid w:val="00726F80"/>
    <w:rsid w:val="00730DFC"/>
    <w:rsid w:val="00730E62"/>
    <w:rsid w:val="00731196"/>
    <w:rsid w:val="00731E8F"/>
    <w:rsid w:val="00732241"/>
    <w:rsid w:val="00733E12"/>
    <w:rsid w:val="007351B0"/>
    <w:rsid w:val="00735682"/>
    <w:rsid w:val="00735B49"/>
    <w:rsid w:val="00736BEB"/>
    <w:rsid w:val="00736E5D"/>
    <w:rsid w:val="00736F4B"/>
    <w:rsid w:val="00737D34"/>
    <w:rsid w:val="00737F3A"/>
    <w:rsid w:val="00741496"/>
    <w:rsid w:val="00741B3B"/>
    <w:rsid w:val="00741F41"/>
    <w:rsid w:val="007420FE"/>
    <w:rsid w:val="0074232B"/>
    <w:rsid w:val="007437E2"/>
    <w:rsid w:val="00745AC3"/>
    <w:rsid w:val="0074633C"/>
    <w:rsid w:val="00746A1F"/>
    <w:rsid w:val="0074741C"/>
    <w:rsid w:val="00747A96"/>
    <w:rsid w:val="00750E7D"/>
    <w:rsid w:val="00752021"/>
    <w:rsid w:val="007540B1"/>
    <w:rsid w:val="00754D61"/>
    <w:rsid w:val="00755A43"/>
    <w:rsid w:val="00755F8C"/>
    <w:rsid w:val="007567ED"/>
    <w:rsid w:val="00757170"/>
    <w:rsid w:val="007573EB"/>
    <w:rsid w:val="007608F0"/>
    <w:rsid w:val="00760982"/>
    <w:rsid w:val="0076104A"/>
    <w:rsid w:val="00761AC9"/>
    <w:rsid w:val="00762008"/>
    <w:rsid w:val="00762643"/>
    <w:rsid w:val="00762645"/>
    <w:rsid w:val="007626F0"/>
    <w:rsid w:val="00764E16"/>
    <w:rsid w:val="007655CC"/>
    <w:rsid w:val="00765662"/>
    <w:rsid w:val="0076605E"/>
    <w:rsid w:val="007706FB"/>
    <w:rsid w:val="007709A9"/>
    <w:rsid w:val="007712D3"/>
    <w:rsid w:val="00772E46"/>
    <w:rsid w:val="00775796"/>
    <w:rsid w:val="00777AD0"/>
    <w:rsid w:val="00780424"/>
    <w:rsid w:val="007809D1"/>
    <w:rsid w:val="00780F47"/>
    <w:rsid w:val="007832AB"/>
    <w:rsid w:val="00783F82"/>
    <w:rsid w:val="007841C6"/>
    <w:rsid w:val="0078490A"/>
    <w:rsid w:val="007854F8"/>
    <w:rsid w:val="007855E5"/>
    <w:rsid w:val="00786A6D"/>
    <w:rsid w:val="007870A1"/>
    <w:rsid w:val="00791CCF"/>
    <w:rsid w:val="00791F63"/>
    <w:rsid w:val="00792507"/>
    <w:rsid w:val="00792B80"/>
    <w:rsid w:val="00796CC2"/>
    <w:rsid w:val="00796DB8"/>
    <w:rsid w:val="007970BD"/>
    <w:rsid w:val="00797DBD"/>
    <w:rsid w:val="007A04FF"/>
    <w:rsid w:val="007A08F7"/>
    <w:rsid w:val="007A3249"/>
    <w:rsid w:val="007A34F6"/>
    <w:rsid w:val="007A52AC"/>
    <w:rsid w:val="007A6C0F"/>
    <w:rsid w:val="007A7407"/>
    <w:rsid w:val="007A75CB"/>
    <w:rsid w:val="007A7C23"/>
    <w:rsid w:val="007B1619"/>
    <w:rsid w:val="007B491E"/>
    <w:rsid w:val="007B5559"/>
    <w:rsid w:val="007B722C"/>
    <w:rsid w:val="007B7527"/>
    <w:rsid w:val="007B7E3B"/>
    <w:rsid w:val="007C1B8F"/>
    <w:rsid w:val="007C221E"/>
    <w:rsid w:val="007C31F4"/>
    <w:rsid w:val="007C5D30"/>
    <w:rsid w:val="007C618B"/>
    <w:rsid w:val="007C65A4"/>
    <w:rsid w:val="007C7941"/>
    <w:rsid w:val="007C7F12"/>
    <w:rsid w:val="007D0A21"/>
    <w:rsid w:val="007D0C18"/>
    <w:rsid w:val="007D1350"/>
    <w:rsid w:val="007D2382"/>
    <w:rsid w:val="007D2AAE"/>
    <w:rsid w:val="007D3F01"/>
    <w:rsid w:val="007D6590"/>
    <w:rsid w:val="007D6C1A"/>
    <w:rsid w:val="007D7B2C"/>
    <w:rsid w:val="007E0352"/>
    <w:rsid w:val="007E040D"/>
    <w:rsid w:val="007E2A6E"/>
    <w:rsid w:val="007E305F"/>
    <w:rsid w:val="007E38D0"/>
    <w:rsid w:val="007E416E"/>
    <w:rsid w:val="007E5725"/>
    <w:rsid w:val="007E5A09"/>
    <w:rsid w:val="007E65A4"/>
    <w:rsid w:val="007E68C0"/>
    <w:rsid w:val="007E7F11"/>
    <w:rsid w:val="007F1858"/>
    <w:rsid w:val="007F2948"/>
    <w:rsid w:val="007F3479"/>
    <w:rsid w:val="007F3BF6"/>
    <w:rsid w:val="007F4DD9"/>
    <w:rsid w:val="007F5193"/>
    <w:rsid w:val="007F57BD"/>
    <w:rsid w:val="007F63BA"/>
    <w:rsid w:val="007F7451"/>
    <w:rsid w:val="008001C2"/>
    <w:rsid w:val="008007B1"/>
    <w:rsid w:val="008010D6"/>
    <w:rsid w:val="00801165"/>
    <w:rsid w:val="00802C74"/>
    <w:rsid w:val="00803B8A"/>
    <w:rsid w:val="00803D68"/>
    <w:rsid w:val="008042B8"/>
    <w:rsid w:val="008042D0"/>
    <w:rsid w:val="00804739"/>
    <w:rsid w:val="00804D5C"/>
    <w:rsid w:val="00805DC4"/>
    <w:rsid w:val="00806695"/>
    <w:rsid w:val="00807BBC"/>
    <w:rsid w:val="0081082D"/>
    <w:rsid w:val="00810F00"/>
    <w:rsid w:val="00811017"/>
    <w:rsid w:val="0081281B"/>
    <w:rsid w:val="00813578"/>
    <w:rsid w:val="008141F8"/>
    <w:rsid w:val="00814D93"/>
    <w:rsid w:val="008175BD"/>
    <w:rsid w:val="00817C29"/>
    <w:rsid w:val="0082204A"/>
    <w:rsid w:val="0082207F"/>
    <w:rsid w:val="0082296B"/>
    <w:rsid w:val="00823280"/>
    <w:rsid w:val="008250B7"/>
    <w:rsid w:val="008250DF"/>
    <w:rsid w:val="008250FD"/>
    <w:rsid w:val="00825663"/>
    <w:rsid w:val="00825D8A"/>
    <w:rsid w:val="00826454"/>
    <w:rsid w:val="00827554"/>
    <w:rsid w:val="008275B3"/>
    <w:rsid w:val="008304D9"/>
    <w:rsid w:val="00830750"/>
    <w:rsid w:val="00830F42"/>
    <w:rsid w:val="00831472"/>
    <w:rsid w:val="00831B2C"/>
    <w:rsid w:val="00832434"/>
    <w:rsid w:val="0083310D"/>
    <w:rsid w:val="00833801"/>
    <w:rsid w:val="008338A5"/>
    <w:rsid w:val="00833D03"/>
    <w:rsid w:val="0083409A"/>
    <w:rsid w:val="008368E5"/>
    <w:rsid w:val="00836E54"/>
    <w:rsid w:val="00837525"/>
    <w:rsid w:val="00837AB8"/>
    <w:rsid w:val="00843786"/>
    <w:rsid w:val="0084445D"/>
    <w:rsid w:val="008459D7"/>
    <w:rsid w:val="0084658F"/>
    <w:rsid w:val="00849799"/>
    <w:rsid w:val="008505F2"/>
    <w:rsid w:val="00850810"/>
    <w:rsid w:val="00851D42"/>
    <w:rsid w:val="00851FBB"/>
    <w:rsid w:val="00852250"/>
    <w:rsid w:val="00852E68"/>
    <w:rsid w:val="00853502"/>
    <w:rsid w:val="0085443F"/>
    <w:rsid w:val="00855036"/>
    <w:rsid w:val="00855419"/>
    <w:rsid w:val="0085569D"/>
    <w:rsid w:val="00855AC5"/>
    <w:rsid w:val="00855C71"/>
    <w:rsid w:val="00857DA1"/>
    <w:rsid w:val="00860191"/>
    <w:rsid w:val="0086067A"/>
    <w:rsid w:val="00860692"/>
    <w:rsid w:val="00861CB0"/>
    <w:rsid w:val="0086217E"/>
    <w:rsid w:val="0086272F"/>
    <w:rsid w:val="00862951"/>
    <w:rsid w:val="00864101"/>
    <w:rsid w:val="008658CF"/>
    <w:rsid w:val="008659C0"/>
    <w:rsid w:val="00865E5D"/>
    <w:rsid w:val="00865F7C"/>
    <w:rsid w:val="00867760"/>
    <w:rsid w:val="00867D8A"/>
    <w:rsid w:val="0087162C"/>
    <w:rsid w:val="00871A19"/>
    <w:rsid w:val="00871B54"/>
    <w:rsid w:val="00871CC3"/>
    <w:rsid w:val="00872347"/>
    <w:rsid w:val="00873A48"/>
    <w:rsid w:val="00874F10"/>
    <w:rsid w:val="00876720"/>
    <w:rsid w:val="0087754F"/>
    <w:rsid w:val="00877D6D"/>
    <w:rsid w:val="008807FF"/>
    <w:rsid w:val="00881A91"/>
    <w:rsid w:val="0088215B"/>
    <w:rsid w:val="00884CD9"/>
    <w:rsid w:val="0088646C"/>
    <w:rsid w:val="008918C7"/>
    <w:rsid w:val="00891C54"/>
    <w:rsid w:val="00893093"/>
    <w:rsid w:val="00893C41"/>
    <w:rsid w:val="008940AB"/>
    <w:rsid w:val="008946C9"/>
    <w:rsid w:val="00895F20"/>
    <w:rsid w:val="00896069"/>
    <w:rsid w:val="0089629C"/>
    <w:rsid w:val="008A11D2"/>
    <w:rsid w:val="008A1C78"/>
    <w:rsid w:val="008A217C"/>
    <w:rsid w:val="008A281F"/>
    <w:rsid w:val="008A337F"/>
    <w:rsid w:val="008A36B6"/>
    <w:rsid w:val="008A51EF"/>
    <w:rsid w:val="008A6079"/>
    <w:rsid w:val="008A6E4E"/>
    <w:rsid w:val="008A7007"/>
    <w:rsid w:val="008A74D0"/>
    <w:rsid w:val="008A7B46"/>
    <w:rsid w:val="008B0A16"/>
    <w:rsid w:val="008B1558"/>
    <w:rsid w:val="008B225D"/>
    <w:rsid w:val="008B25C8"/>
    <w:rsid w:val="008B40E2"/>
    <w:rsid w:val="008B42D1"/>
    <w:rsid w:val="008B4C1F"/>
    <w:rsid w:val="008B4F32"/>
    <w:rsid w:val="008B50BD"/>
    <w:rsid w:val="008B50BF"/>
    <w:rsid w:val="008B5165"/>
    <w:rsid w:val="008B5215"/>
    <w:rsid w:val="008B5E8F"/>
    <w:rsid w:val="008B6188"/>
    <w:rsid w:val="008B6458"/>
    <w:rsid w:val="008B67B6"/>
    <w:rsid w:val="008C191F"/>
    <w:rsid w:val="008C1CDA"/>
    <w:rsid w:val="008C3AC8"/>
    <w:rsid w:val="008C405F"/>
    <w:rsid w:val="008C43D8"/>
    <w:rsid w:val="008C486F"/>
    <w:rsid w:val="008C5008"/>
    <w:rsid w:val="008C511A"/>
    <w:rsid w:val="008C5859"/>
    <w:rsid w:val="008C5C5D"/>
    <w:rsid w:val="008C6347"/>
    <w:rsid w:val="008C6548"/>
    <w:rsid w:val="008C6570"/>
    <w:rsid w:val="008C7BB1"/>
    <w:rsid w:val="008D00D5"/>
    <w:rsid w:val="008D02F2"/>
    <w:rsid w:val="008D10EF"/>
    <w:rsid w:val="008D1AF1"/>
    <w:rsid w:val="008D202F"/>
    <w:rsid w:val="008D26B4"/>
    <w:rsid w:val="008D3C6F"/>
    <w:rsid w:val="008D49AB"/>
    <w:rsid w:val="008D58D8"/>
    <w:rsid w:val="008D6649"/>
    <w:rsid w:val="008D6D48"/>
    <w:rsid w:val="008E0765"/>
    <w:rsid w:val="008E35EF"/>
    <w:rsid w:val="008E3A00"/>
    <w:rsid w:val="008E47AE"/>
    <w:rsid w:val="008E767A"/>
    <w:rsid w:val="008F00F6"/>
    <w:rsid w:val="008F17A5"/>
    <w:rsid w:val="008F1CCE"/>
    <w:rsid w:val="008F221D"/>
    <w:rsid w:val="008F2F32"/>
    <w:rsid w:val="008F314C"/>
    <w:rsid w:val="008F3674"/>
    <w:rsid w:val="008F4113"/>
    <w:rsid w:val="008F419A"/>
    <w:rsid w:val="008F43AB"/>
    <w:rsid w:val="008F5664"/>
    <w:rsid w:val="008F60DC"/>
    <w:rsid w:val="008F688A"/>
    <w:rsid w:val="008F756D"/>
    <w:rsid w:val="009001BB"/>
    <w:rsid w:val="0090289B"/>
    <w:rsid w:val="00902C12"/>
    <w:rsid w:val="00904440"/>
    <w:rsid w:val="00904996"/>
    <w:rsid w:val="00905361"/>
    <w:rsid w:val="00905DD2"/>
    <w:rsid w:val="0090666A"/>
    <w:rsid w:val="009079EF"/>
    <w:rsid w:val="00907D4C"/>
    <w:rsid w:val="00907F92"/>
    <w:rsid w:val="00910765"/>
    <w:rsid w:val="0091092A"/>
    <w:rsid w:val="00912D08"/>
    <w:rsid w:val="00914872"/>
    <w:rsid w:val="00914A2B"/>
    <w:rsid w:val="00915B27"/>
    <w:rsid w:val="00916AED"/>
    <w:rsid w:val="009210D5"/>
    <w:rsid w:val="0092136E"/>
    <w:rsid w:val="009236C9"/>
    <w:rsid w:val="0092478A"/>
    <w:rsid w:val="00924E85"/>
    <w:rsid w:val="00925B82"/>
    <w:rsid w:val="00925D8B"/>
    <w:rsid w:val="00927042"/>
    <w:rsid w:val="009272E4"/>
    <w:rsid w:val="00927E0E"/>
    <w:rsid w:val="00927F24"/>
    <w:rsid w:val="00930C61"/>
    <w:rsid w:val="0093247D"/>
    <w:rsid w:val="009329B0"/>
    <w:rsid w:val="00933007"/>
    <w:rsid w:val="00933633"/>
    <w:rsid w:val="00933AD3"/>
    <w:rsid w:val="009344F7"/>
    <w:rsid w:val="0093450C"/>
    <w:rsid w:val="00935939"/>
    <w:rsid w:val="0093687D"/>
    <w:rsid w:val="0093783E"/>
    <w:rsid w:val="0093FEDF"/>
    <w:rsid w:val="0094056B"/>
    <w:rsid w:val="009415A8"/>
    <w:rsid w:val="00942F71"/>
    <w:rsid w:val="00943DB8"/>
    <w:rsid w:val="009443D9"/>
    <w:rsid w:val="00944701"/>
    <w:rsid w:val="009459F1"/>
    <w:rsid w:val="00947376"/>
    <w:rsid w:val="00950D0B"/>
    <w:rsid w:val="009528B1"/>
    <w:rsid w:val="00953035"/>
    <w:rsid w:val="0095303D"/>
    <w:rsid w:val="00954216"/>
    <w:rsid w:val="0095453C"/>
    <w:rsid w:val="0095533A"/>
    <w:rsid w:val="009563E1"/>
    <w:rsid w:val="009567B4"/>
    <w:rsid w:val="00957362"/>
    <w:rsid w:val="00957940"/>
    <w:rsid w:val="00960D65"/>
    <w:rsid w:val="00961F85"/>
    <w:rsid w:val="00962865"/>
    <w:rsid w:val="00962A68"/>
    <w:rsid w:val="00963390"/>
    <w:rsid w:val="00963FCB"/>
    <w:rsid w:val="00966C79"/>
    <w:rsid w:val="009679A9"/>
    <w:rsid w:val="009679AB"/>
    <w:rsid w:val="00967D4D"/>
    <w:rsid w:val="009702E3"/>
    <w:rsid w:val="00970EAC"/>
    <w:rsid w:val="00970FDC"/>
    <w:rsid w:val="00972F36"/>
    <w:rsid w:val="009739B4"/>
    <w:rsid w:val="00973B21"/>
    <w:rsid w:val="009746D8"/>
    <w:rsid w:val="00974D56"/>
    <w:rsid w:val="009757F1"/>
    <w:rsid w:val="009766E6"/>
    <w:rsid w:val="00976B3B"/>
    <w:rsid w:val="009776CE"/>
    <w:rsid w:val="00977A6B"/>
    <w:rsid w:val="00980BF7"/>
    <w:rsid w:val="00980C64"/>
    <w:rsid w:val="00983593"/>
    <w:rsid w:val="00983A7E"/>
    <w:rsid w:val="00983F39"/>
    <w:rsid w:val="0098419F"/>
    <w:rsid w:val="00984BB5"/>
    <w:rsid w:val="00984E32"/>
    <w:rsid w:val="0098549F"/>
    <w:rsid w:val="0098555B"/>
    <w:rsid w:val="00986135"/>
    <w:rsid w:val="009863A6"/>
    <w:rsid w:val="0098646E"/>
    <w:rsid w:val="00986777"/>
    <w:rsid w:val="00990BBC"/>
    <w:rsid w:val="00991EFC"/>
    <w:rsid w:val="00993021"/>
    <w:rsid w:val="009935A9"/>
    <w:rsid w:val="0099366D"/>
    <w:rsid w:val="009936C9"/>
    <w:rsid w:val="00993B29"/>
    <w:rsid w:val="00993CE9"/>
    <w:rsid w:val="00993DFD"/>
    <w:rsid w:val="00993EBC"/>
    <w:rsid w:val="009946B2"/>
    <w:rsid w:val="00995999"/>
    <w:rsid w:val="00995A25"/>
    <w:rsid w:val="00997385"/>
    <w:rsid w:val="009A05F9"/>
    <w:rsid w:val="009A0685"/>
    <w:rsid w:val="009A1677"/>
    <w:rsid w:val="009A2666"/>
    <w:rsid w:val="009A29B8"/>
    <w:rsid w:val="009A3855"/>
    <w:rsid w:val="009A3B42"/>
    <w:rsid w:val="009A411B"/>
    <w:rsid w:val="009A491E"/>
    <w:rsid w:val="009A52DF"/>
    <w:rsid w:val="009A5491"/>
    <w:rsid w:val="009A5950"/>
    <w:rsid w:val="009A6965"/>
    <w:rsid w:val="009B0209"/>
    <w:rsid w:val="009B212C"/>
    <w:rsid w:val="009B2568"/>
    <w:rsid w:val="009B341D"/>
    <w:rsid w:val="009B4A2D"/>
    <w:rsid w:val="009B5CDB"/>
    <w:rsid w:val="009B6F69"/>
    <w:rsid w:val="009C02CA"/>
    <w:rsid w:val="009C1123"/>
    <w:rsid w:val="009C1481"/>
    <w:rsid w:val="009C1E06"/>
    <w:rsid w:val="009C2073"/>
    <w:rsid w:val="009C25DF"/>
    <w:rsid w:val="009C3E60"/>
    <w:rsid w:val="009C411C"/>
    <w:rsid w:val="009C439C"/>
    <w:rsid w:val="009C4962"/>
    <w:rsid w:val="009C4D72"/>
    <w:rsid w:val="009C7382"/>
    <w:rsid w:val="009C7DA6"/>
    <w:rsid w:val="009D0224"/>
    <w:rsid w:val="009D1F12"/>
    <w:rsid w:val="009D1F25"/>
    <w:rsid w:val="009D2259"/>
    <w:rsid w:val="009D38A3"/>
    <w:rsid w:val="009D4904"/>
    <w:rsid w:val="009D4B2D"/>
    <w:rsid w:val="009D4E14"/>
    <w:rsid w:val="009D5432"/>
    <w:rsid w:val="009D627C"/>
    <w:rsid w:val="009D735D"/>
    <w:rsid w:val="009D7B12"/>
    <w:rsid w:val="009E0616"/>
    <w:rsid w:val="009E24D6"/>
    <w:rsid w:val="009E2503"/>
    <w:rsid w:val="009E2CB8"/>
    <w:rsid w:val="009E388E"/>
    <w:rsid w:val="009E4E69"/>
    <w:rsid w:val="009E649D"/>
    <w:rsid w:val="009E665B"/>
    <w:rsid w:val="009E7CB7"/>
    <w:rsid w:val="009F010F"/>
    <w:rsid w:val="009F10DA"/>
    <w:rsid w:val="009F3F80"/>
    <w:rsid w:val="009F5BC6"/>
    <w:rsid w:val="009F607C"/>
    <w:rsid w:val="009F7354"/>
    <w:rsid w:val="009F73DF"/>
    <w:rsid w:val="009F7FCE"/>
    <w:rsid w:val="00A00542"/>
    <w:rsid w:val="00A039AF"/>
    <w:rsid w:val="00A053FD"/>
    <w:rsid w:val="00A06578"/>
    <w:rsid w:val="00A10B22"/>
    <w:rsid w:val="00A120ED"/>
    <w:rsid w:val="00A12621"/>
    <w:rsid w:val="00A1378A"/>
    <w:rsid w:val="00A13D4A"/>
    <w:rsid w:val="00A146A8"/>
    <w:rsid w:val="00A15561"/>
    <w:rsid w:val="00A15A5E"/>
    <w:rsid w:val="00A15B77"/>
    <w:rsid w:val="00A1648B"/>
    <w:rsid w:val="00A17D26"/>
    <w:rsid w:val="00A21463"/>
    <w:rsid w:val="00A225E3"/>
    <w:rsid w:val="00A2267A"/>
    <w:rsid w:val="00A229ED"/>
    <w:rsid w:val="00A22ABD"/>
    <w:rsid w:val="00A23518"/>
    <w:rsid w:val="00A23FE6"/>
    <w:rsid w:val="00A24521"/>
    <w:rsid w:val="00A24F12"/>
    <w:rsid w:val="00A256B8"/>
    <w:rsid w:val="00A25E04"/>
    <w:rsid w:val="00A2627C"/>
    <w:rsid w:val="00A26846"/>
    <w:rsid w:val="00A26E97"/>
    <w:rsid w:val="00A3230C"/>
    <w:rsid w:val="00A323D4"/>
    <w:rsid w:val="00A32446"/>
    <w:rsid w:val="00A3263E"/>
    <w:rsid w:val="00A32D1E"/>
    <w:rsid w:val="00A33255"/>
    <w:rsid w:val="00A34D2B"/>
    <w:rsid w:val="00A3516F"/>
    <w:rsid w:val="00A35229"/>
    <w:rsid w:val="00A366F2"/>
    <w:rsid w:val="00A37FEA"/>
    <w:rsid w:val="00A4028C"/>
    <w:rsid w:val="00A42C50"/>
    <w:rsid w:val="00A42D6A"/>
    <w:rsid w:val="00A42E1D"/>
    <w:rsid w:val="00A42F0B"/>
    <w:rsid w:val="00A438AF"/>
    <w:rsid w:val="00A442F2"/>
    <w:rsid w:val="00A4432E"/>
    <w:rsid w:val="00A45383"/>
    <w:rsid w:val="00A45F1F"/>
    <w:rsid w:val="00A465A2"/>
    <w:rsid w:val="00A47E49"/>
    <w:rsid w:val="00A504B6"/>
    <w:rsid w:val="00A51669"/>
    <w:rsid w:val="00A51E9C"/>
    <w:rsid w:val="00A52B99"/>
    <w:rsid w:val="00A52DF4"/>
    <w:rsid w:val="00A534E3"/>
    <w:rsid w:val="00A54B5D"/>
    <w:rsid w:val="00A556CA"/>
    <w:rsid w:val="00A562CD"/>
    <w:rsid w:val="00A57525"/>
    <w:rsid w:val="00A60EC8"/>
    <w:rsid w:val="00A619F3"/>
    <w:rsid w:val="00A61D27"/>
    <w:rsid w:val="00A62BDC"/>
    <w:rsid w:val="00A63F7C"/>
    <w:rsid w:val="00A652A7"/>
    <w:rsid w:val="00A65445"/>
    <w:rsid w:val="00A65EB5"/>
    <w:rsid w:val="00A668A5"/>
    <w:rsid w:val="00A67057"/>
    <w:rsid w:val="00A70E3A"/>
    <w:rsid w:val="00A7109D"/>
    <w:rsid w:val="00A7278B"/>
    <w:rsid w:val="00A73F42"/>
    <w:rsid w:val="00A74F29"/>
    <w:rsid w:val="00A7594A"/>
    <w:rsid w:val="00A760AB"/>
    <w:rsid w:val="00A762D7"/>
    <w:rsid w:val="00A775B1"/>
    <w:rsid w:val="00A77CC1"/>
    <w:rsid w:val="00A812BC"/>
    <w:rsid w:val="00A816B1"/>
    <w:rsid w:val="00A81874"/>
    <w:rsid w:val="00A82158"/>
    <w:rsid w:val="00A82F18"/>
    <w:rsid w:val="00A82FA4"/>
    <w:rsid w:val="00A83872"/>
    <w:rsid w:val="00A83CFE"/>
    <w:rsid w:val="00A852FF"/>
    <w:rsid w:val="00A85F41"/>
    <w:rsid w:val="00A87B88"/>
    <w:rsid w:val="00A9010E"/>
    <w:rsid w:val="00A90C07"/>
    <w:rsid w:val="00A91528"/>
    <w:rsid w:val="00A91DD5"/>
    <w:rsid w:val="00A92CA6"/>
    <w:rsid w:val="00A92ED7"/>
    <w:rsid w:val="00A947C3"/>
    <w:rsid w:val="00A95987"/>
    <w:rsid w:val="00AA1336"/>
    <w:rsid w:val="00AA19EB"/>
    <w:rsid w:val="00AA1FDA"/>
    <w:rsid w:val="00AA224B"/>
    <w:rsid w:val="00AA456C"/>
    <w:rsid w:val="00AA4B05"/>
    <w:rsid w:val="00AA4C2D"/>
    <w:rsid w:val="00AA62A0"/>
    <w:rsid w:val="00AA65A8"/>
    <w:rsid w:val="00AA70F5"/>
    <w:rsid w:val="00AB09DA"/>
    <w:rsid w:val="00AB2269"/>
    <w:rsid w:val="00AB2CDF"/>
    <w:rsid w:val="00AB3289"/>
    <w:rsid w:val="00AB32D6"/>
    <w:rsid w:val="00AB3441"/>
    <w:rsid w:val="00AB39A6"/>
    <w:rsid w:val="00AB3C28"/>
    <w:rsid w:val="00AB441D"/>
    <w:rsid w:val="00AB6EBA"/>
    <w:rsid w:val="00AC05D8"/>
    <w:rsid w:val="00AC11B7"/>
    <w:rsid w:val="00AC278F"/>
    <w:rsid w:val="00AC284A"/>
    <w:rsid w:val="00AC3A21"/>
    <w:rsid w:val="00AC3D8B"/>
    <w:rsid w:val="00AC456C"/>
    <w:rsid w:val="00AC683B"/>
    <w:rsid w:val="00AC6B24"/>
    <w:rsid w:val="00AC6CDA"/>
    <w:rsid w:val="00AD27EC"/>
    <w:rsid w:val="00AD29EC"/>
    <w:rsid w:val="00AD366E"/>
    <w:rsid w:val="00AD380B"/>
    <w:rsid w:val="00AD3BA2"/>
    <w:rsid w:val="00AD4815"/>
    <w:rsid w:val="00AD666B"/>
    <w:rsid w:val="00AD72F5"/>
    <w:rsid w:val="00AD7EDF"/>
    <w:rsid w:val="00AE0B7E"/>
    <w:rsid w:val="00AE0CA7"/>
    <w:rsid w:val="00AE21F6"/>
    <w:rsid w:val="00AE237D"/>
    <w:rsid w:val="00AE23E8"/>
    <w:rsid w:val="00AE252F"/>
    <w:rsid w:val="00AE35B0"/>
    <w:rsid w:val="00AE3705"/>
    <w:rsid w:val="00AE4832"/>
    <w:rsid w:val="00AE4AEE"/>
    <w:rsid w:val="00AE680F"/>
    <w:rsid w:val="00AE6F1F"/>
    <w:rsid w:val="00AE7146"/>
    <w:rsid w:val="00AE7290"/>
    <w:rsid w:val="00AE7F5B"/>
    <w:rsid w:val="00AF0E1A"/>
    <w:rsid w:val="00AF2800"/>
    <w:rsid w:val="00AF2CE7"/>
    <w:rsid w:val="00AF4013"/>
    <w:rsid w:val="00AF50A7"/>
    <w:rsid w:val="00AF55B4"/>
    <w:rsid w:val="00AF5736"/>
    <w:rsid w:val="00AF5E1A"/>
    <w:rsid w:val="00AF5FB9"/>
    <w:rsid w:val="00AF60D9"/>
    <w:rsid w:val="00AF6E6E"/>
    <w:rsid w:val="00AF7EFF"/>
    <w:rsid w:val="00B007FE"/>
    <w:rsid w:val="00B0119C"/>
    <w:rsid w:val="00B01FDE"/>
    <w:rsid w:val="00B02C34"/>
    <w:rsid w:val="00B02D5D"/>
    <w:rsid w:val="00B03FC7"/>
    <w:rsid w:val="00B0401C"/>
    <w:rsid w:val="00B04982"/>
    <w:rsid w:val="00B06354"/>
    <w:rsid w:val="00B077DC"/>
    <w:rsid w:val="00B07D10"/>
    <w:rsid w:val="00B1091A"/>
    <w:rsid w:val="00B10CE6"/>
    <w:rsid w:val="00B10D63"/>
    <w:rsid w:val="00B13B2F"/>
    <w:rsid w:val="00B13B6A"/>
    <w:rsid w:val="00B1476C"/>
    <w:rsid w:val="00B154AC"/>
    <w:rsid w:val="00B15673"/>
    <w:rsid w:val="00B15BAC"/>
    <w:rsid w:val="00B160F3"/>
    <w:rsid w:val="00B16A67"/>
    <w:rsid w:val="00B16CFA"/>
    <w:rsid w:val="00B16E98"/>
    <w:rsid w:val="00B17E0A"/>
    <w:rsid w:val="00B20136"/>
    <w:rsid w:val="00B2046F"/>
    <w:rsid w:val="00B21499"/>
    <w:rsid w:val="00B21871"/>
    <w:rsid w:val="00B22932"/>
    <w:rsid w:val="00B2293A"/>
    <w:rsid w:val="00B22A39"/>
    <w:rsid w:val="00B2350A"/>
    <w:rsid w:val="00B240F3"/>
    <w:rsid w:val="00B24716"/>
    <w:rsid w:val="00B24834"/>
    <w:rsid w:val="00B24F41"/>
    <w:rsid w:val="00B30AE7"/>
    <w:rsid w:val="00B3181C"/>
    <w:rsid w:val="00B31C27"/>
    <w:rsid w:val="00B32F01"/>
    <w:rsid w:val="00B3469E"/>
    <w:rsid w:val="00B34B0B"/>
    <w:rsid w:val="00B34E02"/>
    <w:rsid w:val="00B34E78"/>
    <w:rsid w:val="00B356BF"/>
    <w:rsid w:val="00B36090"/>
    <w:rsid w:val="00B372A9"/>
    <w:rsid w:val="00B37D11"/>
    <w:rsid w:val="00B37F17"/>
    <w:rsid w:val="00B40B82"/>
    <w:rsid w:val="00B41F94"/>
    <w:rsid w:val="00B4306C"/>
    <w:rsid w:val="00B434C7"/>
    <w:rsid w:val="00B43CFE"/>
    <w:rsid w:val="00B44BDD"/>
    <w:rsid w:val="00B4578E"/>
    <w:rsid w:val="00B4592B"/>
    <w:rsid w:val="00B45CA8"/>
    <w:rsid w:val="00B469AD"/>
    <w:rsid w:val="00B47023"/>
    <w:rsid w:val="00B4764D"/>
    <w:rsid w:val="00B47D2A"/>
    <w:rsid w:val="00B47DF0"/>
    <w:rsid w:val="00B50882"/>
    <w:rsid w:val="00B52C8F"/>
    <w:rsid w:val="00B5356C"/>
    <w:rsid w:val="00B53D8C"/>
    <w:rsid w:val="00B54E55"/>
    <w:rsid w:val="00B55008"/>
    <w:rsid w:val="00B557C6"/>
    <w:rsid w:val="00B55961"/>
    <w:rsid w:val="00B55CD4"/>
    <w:rsid w:val="00B5647F"/>
    <w:rsid w:val="00B56730"/>
    <w:rsid w:val="00B56E90"/>
    <w:rsid w:val="00B57FBB"/>
    <w:rsid w:val="00B63044"/>
    <w:rsid w:val="00B631E3"/>
    <w:rsid w:val="00B64BAC"/>
    <w:rsid w:val="00B65592"/>
    <w:rsid w:val="00B676D4"/>
    <w:rsid w:val="00B679CD"/>
    <w:rsid w:val="00B67D6D"/>
    <w:rsid w:val="00B71523"/>
    <w:rsid w:val="00B725D1"/>
    <w:rsid w:val="00B73169"/>
    <w:rsid w:val="00B73F0F"/>
    <w:rsid w:val="00B752BF"/>
    <w:rsid w:val="00B754A2"/>
    <w:rsid w:val="00B75A88"/>
    <w:rsid w:val="00B80230"/>
    <w:rsid w:val="00B8034A"/>
    <w:rsid w:val="00B80E5C"/>
    <w:rsid w:val="00B815C8"/>
    <w:rsid w:val="00B81785"/>
    <w:rsid w:val="00B82253"/>
    <w:rsid w:val="00B855CA"/>
    <w:rsid w:val="00B85D27"/>
    <w:rsid w:val="00B86301"/>
    <w:rsid w:val="00B86775"/>
    <w:rsid w:val="00B90577"/>
    <w:rsid w:val="00B907A2"/>
    <w:rsid w:val="00B92108"/>
    <w:rsid w:val="00B9219B"/>
    <w:rsid w:val="00B927C6"/>
    <w:rsid w:val="00B9362A"/>
    <w:rsid w:val="00B93DBC"/>
    <w:rsid w:val="00B9436C"/>
    <w:rsid w:val="00B94965"/>
    <w:rsid w:val="00B95136"/>
    <w:rsid w:val="00B95BE9"/>
    <w:rsid w:val="00B95BEB"/>
    <w:rsid w:val="00B95FA0"/>
    <w:rsid w:val="00B966C2"/>
    <w:rsid w:val="00B96F40"/>
    <w:rsid w:val="00B9718B"/>
    <w:rsid w:val="00B97BFD"/>
    <w:rsid w:val="00BA0616"/>
    <w:rsid w:val="00BA0EDB"/>
    <w:rsid w:val="00BA1081"/>
    <w:rsid w:val="00BA1515"/>
    <w:rsid w:val="00BA1615"/>
    <w:rsid w:val="00BA2F37"/>
    <w:rsid w:val="00BA3D15"/>
    <w:rsid w:val="00BA485F"/>
    <w:rsid w:val="00BA49CF"/>
    <w:rsid w:val="00BA5679"/>
    <w:rsid w:val="00BA59A9"/>
    <w:rsid w:val="00BA6773"/>
    <w:rsid w:val="00BA705B"/>
    <w:rsid w:val="00BA710E"/>
    <w:rsid w:val="00BB0672"/>
    <w:rsid w:val="00BB27E5"/>
    <w:rsid w:val="00BB35C6"/>
    <w:rsid w:val="00BB483F"/>
    <w:rsid w:val="00BB4CE7"/>
    <w:rsid w:val="00BB531F"/>
    <w:rsid w:val="00BB53A3"/>
    <w:rsid w:val="00BB5B9F"/>
    <w:rsid w:val="00BB6D11"/>
    <w:rsid w:val="00BB70C7"/>
    <w:rsid w:val="00BB75D8"/>
    <w:rsid w:val="00BC02E5"/>
    <w:rsid w:val="00BC0E60"/>
    <w:rsid w:val="00BC152A"/>
    <w:rsid w:val="00BC161B"/>
    <w:rsid w:val="00BC267A"/>
    <w:rsid w:val="00BC26A5"/>
    <w:rsid w:val="00BC2916"/>
    <w:rsid w:val="00BC323E"/>
    <w:rsid w:val="00BC360D"/>
    <w:rsid w:val="00BC3CBD"/>
    <w:rsid w:val="00BC3FAA"/>
    <w:rsid w:val="00BC42E2"/>
    <w:rsid w:val="00BC5AF9"/>
    <w:rsid w:val="00BC5C71"/>
    <w:rsid w:val="00BC69FA"/>
    <w:rsid w:val="00BC6B80"/>
    <w:rsid w:val="00BC6F68"/>
    <w:rsid w:val="00BD021E"/>
    <w:rsid w:val="00BD0384"/>
    <w:rsid w:val="00BD0499"/>
    <w:rsid w:val="00BD11CE"/>
    <w:rsid w:val="00BD19F0"/>
    <w:rsid w:val="00BD3B3E"/>
    <w:rsid w:val="00BD46B1"/>
    <w:rsid w:val="00BD55E1"/>
    <w:rsid w:val="00BD6DE1"/>
    <w:rsid w:val="00BD73EB"/>
    <w:rsid w:val="00BE08A1"/>
    <w:rsid w:val="00BE1517"/>
    <w:rsid w:val="00BE181B"/>
    <w:rsid w:val="00BE18BA"/>
    <w:rsid w:val="00BE1B3F"/>
    <w:rsid w:val="00BE3001"/>
    <w:rsid w:val="00BE4A95"/>
    <w:rsid w:val="00BE5EE7"/>
    <w:rsid w:val="00BE6197"/>
    <w:rsid w:val="00BE6D11"/>
    <w:rsid w:val="00BE75B0"/>
    <w:rsid w:val="00BE7FB5"/>
    <w:rsid w:val="00BF1932"/>
    <w:rsid w:val="00BF19E5"/>
    <w:rsid w:val="00BF2182"/>
    <w:rsid w:val="00BF22A3"/>
    <w:rsid w:val="00BF2DBF"/>
    <w:rsid w:val="00BF3C90"/>
    <w:rsid w:val="00BF4592"/>
    <w:rsid w:val="00BF4DC4"/>
    <w:rsid w:val="00BF63C9"/>
    <w:rsid w:val="00BF6A01"/>
    <w:rsid w:val="00C0016F"/>
    <w:rsid w:val="00C01821"/>
    <w:rsid w:val="00C0212F"/>
    <w:rsid w:val="00C0239F"/>
    <w:rsid w:val="00C034F2"/>
    <w:rsid w:val="00C04C3A"/>
    <w:rsid w:val="00C05153"/>
    <w:rsid w:val="00C059FF"/>
    <w:rsid w:val="00C06F4B"/>
    <w:rsid w:val="00C10288"/>
    <w:rsid w:val="00C11D2A"/>
    <w:rsid w:val="00C1268F"/>
    <w:rsid w:val="00C129E7"/>
    <w:rsid w:val="00C12B19"/>
    <w:rsid w:val="00C12C83"/>
    <w:rsid w:val="00C13598"/>
    <w:rsid w:val="00C139BF"/>
    <w:rsid w:val="00C155EF"/>
    <w:rsid w:val="00C15D8C"/>
    <w:rsid w:val="00C16650"/>
    <w:rsid w:val="00C20308"/>
    <w:rsid w:val="00C2098F"/>
    <w:rsid w:val="00C20A4B"/>
    <w:rsid w:val="00C22642"/>
    <w:rsid w:val="00C23A7D"/>
    <w:rsid w:val="00C24AAA"/>
    <w:rsid w:val="00C2501E"/>
    <w:rsid w:val="00C25B0B"/>
    <w:rsid w:val="00C25E8B"/>
    <w:rsid w:val="00C26318"/>
    <w:rsid w:val="00C26972"/>
    <w:rsid w:val="00C26A90"/>
    <w:rsid w:val="00C2718A"/>
    <w:rsid w:val="00C2737F"/>
    <w:rsid w:val="00C27B63"/>
    <w:rsid w:val="00C305F9"/>
    <w:rsid w:val="00C315CF"/>
    <w:rsid w:val="00C31697"/>
    <w:rsid w:val="00C31D60"/>
    <w:rsid w:val="00C32D80"/>
    <w:rsid w:val="00C34911"/>
    <w:rsid w:val="00C353EB"/>
    <w:rsid w:val="00C35AB8"/>
    <w:rsid w:val="00C36A67"/>
    <w:rsid w:val="00C4072F"/>
    <w:rsid w:val="00C43226"/>
    <w:rsid w:val="00C43737"/>
    <w:rsid w:val="00C44013"/>
    <w:rsid w:val="00C4409B"/>
    <w:rsid w:val="00C453BD"/>
    <w:rsid w:val="00C45607"/>
    <w:rsid w:val="00C45C81"/>
    <w:rsid w:val="00C45F21"/>
    <w:rsid w:val="00C46EFA"/>
    <w:rsid w:val="00C505A9"/>
    <w:rsid w:val="00C51C41"/>
    <w:rsid w:val="00C51C56"/>
    <w:rsid w:val="00C521CF"/>
    <w:rsid w:val="00C527A4"/>
    <w:rsid w:val="00C55317"/>
    <w:rsid w:val="00C5538A"/>
    <w:rsid w:val="00C5656C"/>
    <w:rsid w:val="00C56A5C"/>
    <w:rsid w:val="00C56D40"/>
    <w:rsid w:val="00C60104"/>
    <w:rsid w:val="00C60250"/>
    <w:rsid w:val="00C61BBD"/>
    <w:rsid w:val="00C624F0"/>
    <w:rsid w:val="00C62663"/>
    <w:rsid w:val="00C6285A"/>
    <w:rsid w:val="00C62E7B"/>
    <w:rsid w:val="00C64A73"/>
    <w:rsid w:val="00C6526F"/>
    <w:rsid w:val="00C6670E"/>
    <w:rsid w:val="00C66F68"/>
    <w:rsid w:val="00C72742"/>
    <w:rsid w:val="00C72CC1"/>
    <w:rsid w:val="00C73FE1"/>
    <w:rsid w:val="00C74C95"/>
    <w:rsid w:val="00C75C29"/>
    <w:rsid w:val="00C8007F"/>
    <w:rsid w:val="00C8067F"/>
    <w:rsid w:val="00C82AEA"/>
    <w:rsid w:val="00C82DF3"/>
    <w:rsid w:val="00C837A2"/>
    <w:rsid w:val="00C84860"/>
    <w:rsid w:val="00C8567D"/>
    <w:rsid w:val="00C86307"/>
    <w:rsid w:val="00C86F39"/>
    <w:rsid w:val="00C879A3"/>
    <w:rsid w:val="00C900A9"/>
    <w:rsid w:val="00C908F7"/>
    <w:rsid w:val="00C90DA5"/>
    <w:rsid w:val="00C91263"/>
    <w:rsid w:val="00C91751"/>
    <w:rsid w:val="00C921C5"/>
    <w:rsid w:val="00C92868"/>
    <w:rsid w:val="00C9372F"/>
    <w:rsid w:val="00C93948"/>
    <w:rsid w:val="00C93D1A"/>
    <w:rsid w:val="00C94335"/>
    <w:rsid w:val="00C94558"/>
    <w:rsid w:val="00C94BE4"/>
    <w:rsid w:val="00C96FAF"/>
    <w:rsid w:val="00C970B2"/>
    <w:rsid w:val="00C978E9"/>
    <w:rsid w:val="00C97FEA"/>
    <w:rsid w:val="00C97FF8"/>
    <w:rsid w:val="00CA2904"/>
    <w:rsid w:val="00CA2A91"/>
    <w:rsid w:val="00CA742A"/>
    <w:rsid w:val="00CB0A2A"/>
    <w:rsid w:val="00CB2916"/>
    <w:rsid w:val="00CB2927"/>
    <w:rsid w:val="00CB2C50"/>
    <w:rsid w:val="00CB3490"/>
    <w:rsid w:val="00CB3565"/>
    <w:rsid w:val="00CB3BFD"/>
    <w:rsid w:val="00CB3D39"/>
    <w:rsid w:val="00CB41A6"/>
    <w:rsid w:val="00CB4DA9"/>
    <w:rsid w:val="00CB51EB"/>
    <w:rsid w:val="00CB527D"/>
    <w:rsid w:val="00CB6E96"/>
    <w:rsid w:val="00CB7613"/>
    <w:rsid w:val="00CC0850"/>
    <w:rsid w:val="00CC0997"/>
    <w:rsid w:val="00CC13B7"/>
    <w:rsid w:val="00CC285A"/>
    <w:rsid w:val="00CC30E9"/>
    <w:rsid w:val="00CC48CD"/>
    <w:rsid w:val="00CC5A06"/>
    <w:rsid w:val="00CC6A48"/>
    <w:rsid w:val="00CD0021"/>
    <w:rsid w:val="00CD0BD7"/>
    <w:rsid w:val="00CD1297"/>
    <w:rsid w:val="00CD32A2"/>
    <w:rsid w:val="00CD4538"/>
    <w:rsid w:val="00CD4D64"/>
    <w:rsid w:val="00CD7968"/>
    <w:rsid w:val="00CE0585"/>
    <w:rsid w:val="00CE0CDC"/>
    <w:rsid w:val="00CE17B8"/>
    <w:rsid w:val="00CE1D75"/>
    <w:rsid w:val="00CE223C"/>
    <w:rsid w:val="00CE426B"/>
    <w:rsid w:val="00CE47A7"/>
    <w:rsid w:val="00CE4BF6"/>
    <w:rsid w:val="00CE6331"/>
    <w:rsid w:val="00CE70DC"/>
    <w:rsid w:val="00CE7667"/>
    <w:rsid w:val="00CF0547"/>
    <w:rsid w:val="00CF1288"/>
    <w:rsid w:val="00CF3131"/>
    <w:rsid w:val="00CF320F"/>
    <w:rsid w:val="00CF3A40"/>
    <w:rsid w:val="00CF3BE1"/>
    <w:rsid w:val="00CF4025"/>
    <w:rsid w:val="00CF4E9A"/>
    <w:rsid w:val="00CF7987"/>
    <w:rsid w:val="00CF7EFE"/>
    <w:rsid w:val="00D00243"/>
    <w:rsid w:val="00D006D0"/>
    <w:rsid w:val="00D02BA4"/>
    <w:rsid w:val="00D02C12"/>
    <w:rsid w:val="00D03448"/>
    <w:rsid w:val="00D03950"/>
    <w:rsid w:val="00D03B46"/>
    <w:rsid w:val="00D03E7E"/>
    <w:rsid w:val="00D0516E"/>
    <w:rsid w:val="00D05ECD"/>
    <w:rsid w:val="00D073CB"/>
    <w:rsid w:val="00D10A3D"/>
    <w:rsid w:val="00D1135B"/>
    <w:rsid w:val="00D11593"/>
    <w:rsid w:val="00D12158"/>
    <w:rsid w:val="00D13912"/>
    <w:rsid w:val="00D14227"/>
    <w:rsid w:val="00D15674"/>
    <w:rsid w:val="00D15F83"/>
    <w:rsid w:val="00D1629B"/>
    <w:rsid w:val="00D16FF1"/>
    <w:rsid w:val="00D20959"/>
    <w:rsid w:val="00D20DCC"/>
    <w:rsid w:val="00D216D9"/>
    <w:rsid w:val="00D241CE"/>
    <w:rsid w:val="00D24964"/>
    <w:rsid w:val="00D26362"/>
    <w:rsid w:val="00D26867"/>
    <w:rsid w:val="00D27561"/>
    <w:rsid w:val="00D279F3"/>
    <w:rsid w:val="00D30140"/>
    <w:rsid w:val="00D3199F"/>
    <w:rsid w:val="00D31D6F"/>
    <w:rsid w:val="00D31F90"/>
    <w:rsid w:val="00D32AEE"/>
    <w:rsid w:val="00D35AF2"/>
    <w:rsid w:val="00D36EBA"/>
    <w:rsid w:val="00D37616"/>
    <w:rsid w:val="00D37C12"/>
    <w:rsid w:val="00D40AC2"/>
    <w:rsid w:val="00D4100E"/>
    <w:rsid w:val="00D41FF5"/>
    <w:rsid w:val="00D43499"/>
    <w:rsid w:val="00D43D69"/>
    <w:rsid w:val="00D4607E"/>
    <w:rsid w:val="00D47305"/>
    <w:rsid w:val="00D51D40"/>
    <w:rsid w:val="00D52239"/>
    <w:rsid w:val="00D52938"/>
    <w:rsid w:val="00D52D58"/>
    <w:rsid w:val="00D52FF2"/>
    <w:rsid w:val="00D5437E"/>
    <w:rsid w:val="00D54466"/>
    <w:rsid w:val="00D54858"/>
    <w:rsid w:val="00D550DB"/>
    <w:rsid w:val="00D5534F"/>
    <w:rsid w:val="00D55C0E"/>
    <w:rsid w:val="00D56B6A"/>
    <w:rsid w:val="00D6015E"/>
    <w:rsid w:val="00D60DB0"/>
    <w:rsid w:val="00D61D87"/>
    <w:rsid w:val="00D63A3C"/>
    <w:rsid w:val="00D64B9B"/>
    <w:rsid w:val="00D64DC7"/>
    <w:rsid w:val="00D65523"/>
    <w:rsid w:val="00D65E5B"/>
    <w:rsid w:val="00D6724D"/>
    <w:rsid w:val="00D6791A"/>
    <w:rsid w:val="00D67C91"/>
    <w:rsid w:val="00D707E2"/>
    <w:rsid w:val="00D711AE"/>
    <w:rsid w:val="00D734C5"/>
    <w:rsid w:val="00D738A4"/>
    <w:rsid w:val="00D74025"/>
    <w:rsid w:val="00D74725"/>
    <w:rsid w:val="00D7509B"/>
    <w:rsid w:val="00D7513F"/>
    <w:rsid w:val="00D75A83"/>
    <w:rsid w:val="00D75C7C"/>
    <w:rsid w:val="00D7611A"/>
    <w:rsid w:val="00D77017"/>
    <w:rsid w:val="00D81752"/>
    <w:rsid w:val="00D81BB7"/>
    <w:rsid w:val="00D825C8"/>
    <w:rsid w:val="00D827F8"/>
    <w:rsid w:val="00D82F06"/>
    <w:rsid w:val="00D858BA"/>
    <w:rsid w:val="00D86249"/>
    <w:rsid w:val="00D86C33"/>
    <w:rsid w:val="00D87891"/>
    <w:rsid w:val="00D90ABF"/>
    <w:rsid w:val="00D91888"/>
    <w:rsid w:val="00D92921"/>
    <w:rsid w:val="00D93670"/>
    <w:rsid w:val="00D93B84"/>
    <w:rsid w:val="00D9464B"/>
    <w:rsid w:val="00D95C5D"/>
    <w:rsid w:val="00D96B09"/>
    <w:rsid w:val="00D96C7F"/>
    <w:rsid w:val="00D96FC0"/>
    <w:rsid w:val="00D97282"/>
    <w:rsid w:val="00DA02CD"/>
    <w:rsid w:val="00DA1000"/>
    <w:rsid w:val="00DA1FB6"/>
    <w:rsid w:val="00DA3030"/>
    <w:rsid w:val="00DA3B87"/>
    <w:rsid w:val="00DA44E8"/>
    <w:rsid w:val="00DA5639"/>
    <w:rsid w:val="00DA5EDE"/>
    <w:rsid w:val="00DA6438"/>
    <w:rsid w:val="00DA68CD"/>
    <w:rsid w:val="00DA694D"/>
    <w:rsid w:val="00DA6C30"/>
    <w:rsid w:val="00DA7182"/>
    <w:rsid w:val="00DA7669"/>
    <w:rsid w:val="00DB0063"/>
    <w:rsid w:val="00DB03EE"/>
    <w:rsid w:val="00DB04FB"/>
    <w:rsid w:val="00DB277C"/>
    <w:rsid w:val="00DB3C85"/>
    <w:rsid w:val="00DB5D7C"/>
    <w:rsid w:val="00DC1122"/>
    <w:rsid w:val="00DC173C"/>
    <w:rsid w:val="00DC198D"/>
    <w:rsid w:val="00DC1C7C"/>
    <w:rsid w:val="00DC1E99"/>
    <w:rsid w:val="00DC1F03"/>
    <w:rsid w:val="00DC3CBF"/>
    <w:rsid w:val="00DC404D"/>
    <w:rsid w:val="00DC43A5"/>
    <w:rsid w:val="00DC49B3"/>
    <w:rsid w:val="00DC72BF"/>
    <w:rsid w:val="00DC765B"/>
    <w:rsid w:val="00DD0149"/>
    <w:rsid w:val="00DD17E7"/>
    <w:rsid w:val="00DD1CFB"/>
    <w:rsid w:val="00DD3925"/>
    <w:rsid w:val="00DD3E4C"/>
    <w:rsid w:val="00DD471A"/>
    <w:rsid w:val="00DD50A8"/>
    <w:rsid w:val="00DD5211"/>
    <w:rsid w:val="00DD6D7E"/>
    <w:rsid w:val="00DD72CD"/>
    <w:rsid w:val="00DE09DF"/>
    <w:rsid w:val="00DE2420"/>
    <w:rsid w:val="00DE36FE"/>
    <w:rsid w:val="00DE469F"/>
    <w:rsid w:val="00DE5C0E"/>
    <w:rsid w:val="00DE6119"/>
    <w:rsid w:val="00DE6A82"/>
    <w:rsid w:val="00DE6C9A"/>
    <w:rsid w:val="00DE72F8"/>
    <w:rsid w:val="00DE7B95"/>
    <w:rsid w:val="00DE7D3C"/>
    <w:rsid w:val="00DF0436"/>
    <w:rsid w:val="00DF1892"/>
    <w:rsid w:val="00DF316D"/>
    <w:rsid w:val="00DF43CF"/>
    <w:rsid w:val="00DF45D3"/>
    <w:rsid w:val="00DF497F"/>
    <w:rsid w:val="00DF4BE0"/>
    <w:rsid w:val="00DF56FA"/>
    <w:rsid w:val="00DF7211"/>
    <w:rsid w:val="00DF72FB"/>
    <w:rsid w:val="00E02E86"/>
    <w:rsid w:val="00E05004"/>
    <w:rsid w:val="00E07981"/>
    <w:rsid w:val="00E107EF"/>
    <w:rsid w:val="00E10D75"/>
    <w:rsid w:val="00E10FE1"/>
    <w:rsid w:val="00E12257"/>
    <w:rsid w:val="00E12E8E"/>
    <w:rsid w:val="00E14595"/>
    <w:rsid w:val="00E146E7"/>
    <w:rsid w:val="00E14E35"/>
    <w:rsid w:val="00E156B4"/>
    <w:rsid w:val="00E157A2"/>
    <w:rsid w:val="00E15A8E"/>
    <w:rsid w:val="00E15CAB"/>
    <w:rsid w:val="00E15CDF"/>
    <w:rsid w:val="00E17578"/>
    <w:rsid w:val="00E20ECC"/>
    <w:rsid w:val="00E213DC"/>
    <w:rsid w:val="00E21F25"/>
    <w:rsid w:val="00E22AE3"/>
    <w:rsid w:val="00E24F7C"/>
    <w:rsid w:val="00E3041E"/>
    <w:rsid w:val="00E3053B"/>
    <w:rsid w:val="00E30DB7"/>
    <w:rsid w:val="00E31644"/>
    <w:rsid w:val="00E31735"/>
    <w:rsid w:val="00E323DF"/>
    <w:rsid w:val="00E32DEB"/>
    <w:rsid w:val="00E34530"/>
    <w:rsid w:val="00E35608"/>
    <w:rsid w:val="00E36119"/>
    <w:rsid w:val="00E36478"/>
    <w:rsid w:val="00E36BB1"/>
    <w:rsid w:val="00E36EEC"/>
    <w:rsid w:val="00E4058C"/>
    <w:rsid w:val="00E40CA8"/>
    <w:rsid w:val="00E413EE"/>
    <w:rsid w:val="00E41959"/>
    <w:rsid w:val="00E41D2E"/>
    <w:rsid w:val="00E42116"/>
    <w:rsid w:val="00E42E11"/>
    <w:rsid w:val="00E44646"/>
    <w:rsid w:val="00E44E62"/>
    <w:rsid w:val="00E455DF"/>
    <w:rsid w:val="00E456E4"/>
    <w:rsid w:val="00E46F15"/>
    <w:rsid w:val="00E50599"/>
    <w:rsid w:val="00E5102D"/>
    <w:rsid w:val="00E51086"/>
    <w:rsid w:val="00E51779"/>
    <w:rsid w:val="00E5254C"/>
    <w:rsid w:val="00E52F6D"/>
    <w:rsid w:val="00E54519"/>
    <w:rsid w:val="00E5534D"/>
    <w:rsid w:val="00E560A7"/>
    <w:rsid w:val="00E565E3"/>
    <w:rsid w:val="00E5714A"/>
    <w:rsid w:val="00E60F8C"/>
    <w:rsid w:val="00E61933"/>
    <w:rsid w:val="00E635B0"/>
    <w:rsid w:val="00E64426"/>
    <w:rsid w:val="00E6578E"/>
    <w:rsid w:val="00E65A75"/>
    <w:rsid w:val="00E67ED5"/>
    <w:rsid w:val="00E67F6D"/>
    <w:rsid w:val="00E70BD7"/>
    <w:rsid w:val="00E71028"/>
    <w:rsid w:val="00E712C5"/>
    <w:rsid w:val="00E745C6"/>
    <w:rsid w:val="00E76629"/>
    <w:rsid w:val="00E774B9"/>
    <w:rsid w:val="00E77C48"/>
    <w:rsid w:val="00E8142D"/>
    <w:rsid w:val="00E82BF3"/>
    <w:rsid w:val="00E83FD3"/>
    <w:rsid w:val="00E847AB"/>
    <w:rsid w:val="00E84937"/>
    <w:rsid w:val="00E85E24"/>
    <w:rsid w:val="00E860DD"/>
    <w:rsid w:val="00E86A5E"/>
    <w:rsid w:val="00E8767A"/>
    <w:rsid w:val="00E87C24"/>
    <w:rsid w:val="00E9056D"/>
    <w:rsid w:val="00E909CE"/>
    <w:rsid w:val="00E91F93"/>
    <w:rsid w:val="00E9217A"/>
    <w:rsid w:val="00E94DBD"/>
    <w:rsid w:val="00E95466"/>
    <w:rsid w:val="00E95C19"/>
    <w:rsid w:val="00E95EA1"/>
    <w:rsid w:val="00E95ECA"/>
    <w:rsid w:val="00E96DE0"/>
    <w:rsid w:val="00E96F10"/>
    <w:rsid w:val="00E97A9F"/>
    <w:rsid w:val="00EA05C0"/>
    <w:rsid w:val="00EA0967"/>
    <w:rsid w:val="00EA195A"/>
    <w:rsid w:val="00EA1AF4"/>
    <w:rsid w:val="00EA28E7"/>
    <w:rsid w:val="00EA49B8"/>
    <w:rsid w:val="00EA5075"/>
    <w:rsid w:val="00EA5798"/>
    <w:rsid w:val="00EA602F"/>
    <w:rsid w:val="00EA692F"/>
    <w:rsid w:val="00EA69A4"/>
    <w:rsid w:val="00EA6ECE"/>
    <w:rsid w:val="00EA742B"/>
    <w:rsid w:val="00EA7748"/>
    <w:rsid w:val="00EA7A4D"/>
    <w:rsid w:val="00EA7ACF"/>
    <w:rsid w:val="00EB0717"/>
    <w:rsid w:val="00EB2594"/>
    <w:rsid w:val="00EB37DE"/>
    <w:rsid w:val="00EB4862"/>
    <w:rsid w:val="00EB4C4D"/>
    <w:rsid w:val="00EB4F99"/>
    <w:rsid w:val="00EB6167"/>
    <w:rsid w:val="00EB6C9D"/>
    <w:rsid w:val="00EB6E8A"/>
    <w:rsid w:val="00EC2435"/>
    <w:rsid w:val="00EC2520"/>
    <w:rsid w:val="00EC3E5E"/>
    <w:rsid w:val="00EC4766"/>
    <w:rsid w:val="00EC4957"/>
    <w:rsid w:val="00EC4B5D"/>
    <w:rsid w:val="00EC72F7"/>
    <w:rsid w:val="00EC76EB"/>
    <w:rsid w:val="00ED1F76"/>
    <w:rsid w:val="00ED20FB"/>
    <w:rsid w:val="00ED2203"/>
    <w:rsid w:val="00ED4B90"/>
    <w:rsid w:val="00ED5330"/>
    <w:rsid w:val="00ED6091"/>
    <w:rsid w:val="00ED63A6"/>
    <w:rsid w:val="00ED6AB9"/>
    <w:rsid w:val="00ED7231"/>
    <w:rsid w:val="00ED7455"/>
    <w:rsid w:val="00EE14D2"/>
    <w:rsid w:val="00EE1957"/>
    <w:rsid w:val="00EE1B7C"/>
    <w:rsid w:val="00EE1FB5"/>
    <w:rsid w:val="00EE25B9"/>
    <w:rsid w:val="00EE4194"/>
    <w:rsid w:val="00EE41D2"/>
    <w:rsid w:val="00EE4BA9"/>
    <w:rsid w:val="00EE516F"/>
    <w:rsid w:val="00EE6BCF"/>
    <w:rsid w:val="00EE6D6B"/>
    <w:rsid w:val="00EF0507"/>
    <w:rsid w:val="00EF07AE"/>
    <w:rsid w:val="00EF0E02"/>
    <w:rsid w:val="00EF2936"/>
    <w:rsid w:val="00EF3172"/>
    <w:rsid w:val="00EF49E9"/>
    <w:rsid w:val="00EF6B7B"/>
    <w:rsid w:val="00EF7250"/>
    <w:rsid w:val="00EFC171"/>
    <w:rsid w:val="00F00340"/>
    <w:rsid w:val="00F00627"/>
    <w:rsid w:val="00F01728"/>
    <w:rsid w:val="00F01825"/>
    <w:rsid w:val="00F0474F"/>
    <w:rsid w:val="00F051AE"/>
    <w:rsid w:val="00F070EE"/>
    <w:rsid w:val="00F07CC8"/>
    <w:rsid w:val="00F10938"/>
    <w:rsid w:val="00F10AA9"/>
    <w:rsid w:val="00F113FB"/>
    <w:rsid w:val="00F115E3"/>
    <w:rsid w:val="00F1235C"/>
    <w:rsid w:val="00F1253E"/>
    <w:rsid w:val="00F13262"/>
    <w:rsid w:val="00F14F53"/>
    <w:rsid w:val="00F15D2C"/>
    <w:rsid w:val="00F1693C"/>
    <w:rsid w:val="00F16BA2"/>
    <w:rsid w:val="00F16E42"/>
    <w:rsid w:val="00F16FB3"/>
    <w:rsid w:val="00F201E5"/>
    <w:rsid w:val="00F21741"/>
    <w:rsid w:val="00F21CC3"/>
    <w:rsid w:val="00F23AB6"/>
    <w:rsid w:val="00F25CE8"/>
    <w:rsid w:val="00F26BE1"/>
    <w:rsid w:val="00F26DB0"/>
    <w:rsid w:val="00F27731"/>
    <w:rsid w:val="00F278C7"/>
    <w:rsid w:val="00F314E2"/>
    <w:rsid w:val="00F31A1C"/>
    <w:rsid w:val="00F3260F"/>
    <w:rsid w:val="00F32A5E"/>
    <w:rsid w:val="00F33250"/>
    <w:rsid w:val="00F33791"/>
    <w:rsid w:val="00F33DFE"/>
    <w:rsid w:val="00F342C5"/>
    <w:rsid w:val="00F34952"/>
    <w:rsid w:val="00F34A0E"/>
    <w:rsid w:val="00F34E8E"/>
    <w:rsid w:val="00F3520B"/>
    <w:rsid w:val="00F356C3"/>
    <w:rsid w:val="00F36DD8"/>
    <w:rsid w:val="00F418F3"/>
    <w:rsid w:val="00F41EE4"/>
    <w:rsid w:val="00F420A8"/>
    <w:rsid w:val="00F43326"/>
    <w:rsid w:val="00F4449B"/>
    <w:rsid w:val="00F44863"/>
    <w:rsid w:val="00F44B02"/>
    <w:rsid w:val="00F44FF9"/>
    <w:rsid w:val="00F46E64"/>
    <w:rsid w:val="00F50028"/>
    <w:rsid w:val="00F50449"/>
    <w:rsid w:val="00F5170C"/>
    <w:rsid w:val="00F51822"/>
    <w:rsid w:val="00F519B3"/>
    <w:rsid w:val="00F521CE"/>
    <w:rsid w:val="00F52239"/>
    <w:rsid w:val="00F5563A"/>
    <w:rsid w:val="00F562C6"/>
    <w:rsid w:val="00F56CEA"/>
    <w:rsid w:val="00F56ED1"/>
    <w:rsid w:val="00F60976"/>
    <w:rsid w:val="00F609B7"/>
    <w:rsid w:val="00F60A0C"/>
    <w:rsid w:val="00F618CB"/>
    <w:rsid w:val="00F6216E"/>
    <w:rsid w:val="00F62EDD"/>
    <w:rsid w:val="00F632E0"/>
    <w:rsid w:val="00F63D29"/>
    <w:rsid w:val="00F65121"/>
    <w:rsid w:val="00F66068"/>
    <w:rsid w:val="00F66493"/>
    <w:rsid w:val="00F66799"/>
    <w:rsid w:val="00F67D52"/>
    <w:rsid w:val="00F70102"/>
    <w:rsid w:val="00F7032B"/>
    <w:rsid w:val="00F71259"/>
    <w:rsid w:val="00F714FB"/>
    <w:rsid w:val="00F717A0"/>
    <w:rsid w:val="00F71D96"/>
    <w:rsid w:val="00F72E72"/>
    <w:rsid w:val="00F732B6"/>
    <w:rsid w:val="00F74361"/>
    <w:rsid w:val="00F74CE0"/>
    <w:rsid w:val="00F74EC9"/>
    <w:rsid w:val="00F77CFD"/>
    <w:rsid w:val="00F83CA8"/>
    <w:rsid w:val="00F84911"/>
    <w:rsid w:val="00F84B36"/>
    <w:rsid w:val="00F850B0"/>
    <w:rsid w:val="00F863AD"/>
    <w:rsid w:val="00F86D8E"/>
    <w:rsid w:val="00F86E0F"/>
    <w:rsid w:val="00F8764A"/>
    <w:rsid w:val="00F90DE1"/>
    <w:rsid w:val="00F914D8"/>
    <w:rsid w:val="00F92BB4"/>
    <w:rsid w:val="00F93F65"/>
    <w:rsid w:val="00F940D1"/>
    <w:rsid w:val="00F95511"/>
    <w:rsid w:val="00F9578C"/>
    <w:rsid w:val="00F962C3"/>
    <w:rsid w:val="00FA0A3E"/>
    <w:rsid w:val="00FA11B2"/>
    <w:rsid w:val="00FA1E0B"/>
    <w:rsid w:val="00FA1E22"/>
    <w:rsid w:val="00FA28D9"/>
    <w:rsid w:val="00FA413E"/>
    <w:rsid w:val="00FA483F"/>
    <w:rsid w:val="00FA6E57"/>
    <w:rsid w:val="00FA730E"/>
    <w:rsid w:val="00FA7404"/>
    <w:rsid w:val="00FA767A"/>
    <w:rsid w:val="00FA7A28"/>
    <w:rsid w:val="00FB0137"/>
    <w:rsid w:val="00FB15AB"/>
    <w:rsid w:val="00FB3F87"/>
    <w:rsid w:val="00FB43B7"/>
    <w:rsid w:val="00FB5496"/>
    <w:rsid w:val="00FB6280"/>
    <w:rsid w:val="00FB6FFD"/>
    <w:rsid w:val="00FB7F6C"/>
    <w:rsid w:val="00FC14ED"/>
    <w:rsid w:val="00FC1906"/>
    <w:rsid w:val="00FC19DA"/>
    <w:rsid w:val="00FC2C4E"/>
    <w:rsid w:val="00FC2DC4"/>
    <w:rsid w:val="00FC37D1"/>
    <w:rsid w:val="00FC3D76"/>
    <w:rsid w:val="00FC40DC"/>
    <w:rsid w:val="00FC464E"/>
    <w:rsid w:val="00FC5481"/>
    <w:rsid w:val="00FC673B"/>
    <w:rsid w:val="00FC7BF4"/>
    <w:rsid w:val="00FD0200"/>
    <w:rsid w:val="00FD0A36"/>
    <w:rsid w:val="00FD146B"/>
    <w:rsid w:val="00FD155E"/>
    <w:rsid w:val="00FD2957"/>
    <w:rsid w:val="00FD29BA"/>
    <w:rsid w:val="00FD4415"/>
    <w:rsid w:val="00FD4993"/>
    <w:rsid w:val="00FD503E"/>
    <w:rsid w:val="00FD55C0"/>
    <w:rsid w:val="00FD5BB4"/>
    <w:rsid w:val="00FD6480"/>
    <w:rsid w:val="00FD6FB3"/>
    <w:rsid w:val="00FD7239"/>
    <w:rsid w:val="00FE08C7"/>
    <w:rsid w:val="00FE0A83"/>
    <w:rsid w:val="00FE0BA7"/>
    <w:rsid w:val="00FE0F5C"/>
    <w:rsid w:val="00FE113E"/>
    <w:rsid w:val="00FE1DA6"/>
    <w:rsid w:val="00FE1F8F"/>
    <w:rsid w:val="00FE34EF"/>
    <w:rsid w:val="00FE3889"/>
    <w:rsid w:val="00FE4DCC"/>
    <w:rsid w:val="00FE5DFC"/>
    <w:rsid w:val="00FE6C79"/>
    <w:rsid w:val="00FE6C8F"/>
    <w:rsid w:val="00FE753A"/>
    <w:rsid w:val="00FE7AC7"/>
    <w:rsid w:val="00FE7BE6"/>
    <w:rsid w:val="00FE7DD3"/>
    <w:rsid w:val="00FF0126"/>
    <w:rsid w:val="00FF06DB"/>
    <w:rsid w:val="00FF142F"/>
    <w:rsid w:val="00FF1741"/>
    <w:rsid w:val="00FF22C9"/>
    <w:rsid w:val="00FF22F0"/>
    <w:rsid w:val="00FF258D"/>
    <w:rsid w:val="00FF2928"/>
    <w:rsid w:val="00FF391F"/>
    <w:rsid w:val="00FF56D2"/>
    <w:rsid w:val="00FF6B49"/>
    <w:rsid w:val="00FF6D1B"/>
    <w:rsid w:val="00FF7549"/>
    <w:rsid w:val="00FF7906"/>
    <w:rsid w:val="00FF7BBD"/>
    <w:rsid w:val="01007FB6"/>
    <w:rsid w:val="010F650C"/>
    <w:rsid w:val="0112D1D1"/>
    <w:rsid w:val="01253134"/>
    <w:rsid w:val="014BCD8D"/>
    <w:rsid w:val="0151D053"/>
    <w:rsid w:val="01631237"/>
    <w:rsid w:val="016F621B"/>
    <w:rsid w:val="01927272"/>
    <w:rsid w:val="0192EA3D"/>
    <w:rsid w:val="0194FB5B"/>
    <w:rsid w:val="01A84F2E"/>
    <w:rsid w:val="01B45DEB"/>
    <w:rsid w:val="01BBB5EE"/>
    <w:rsid w:val="01CB1C21"/>
    <w:rsid w:val="01CF5193"/>
    <w:rsid w:val="01D66B37"/>
    <w:rsid w:val="01DC797D"/>
    <w:rsid w:val="01EFEB0A"/>
    <w:rsid w:val="0227F1AD"/>
    <w:rsid w:val="024E4E3A"/>
    <w:rsid w:val="0259DCC5"/>
    <w:rsid w:val="025F8EF0"/>
    <w:rsid w:val="02638067"/>
    <w:rsid w:val="0279ED01"/>
    <w:rsid w:val="02887DF1"/>
    <w:rsid w:val="029941E5"/>
    <w:rsid w:val="02A02FC1"/>
    <w:rsid w:val="02A21A49"/>
    <w:rsid w:val="02C25114"/>
    <w:rsid w:val="02D936D2"/>
    <w:rsid w:val="031B2257"/>
    <w:rsid w:val="0326043D"/>
    <w:rsid w:val="032C76A1"/>
    <w:rsid w:val="0330EBA4"/>
    <w:rsid w:val="034F975A"/>
    <w:rsid w:val="038B3E6D"/>
    <w:rsid w:val="03965646"/>
    <w:rsid w:val="03A164A6"/>
    <w:rsid w:val="03BB0D0A"/>
    <w:rsid w:val="03BBF229"/>
    <w:rsid w:val="03C75234"/>
    <w:rsid w:val="03EB4E84"/>
    <w:rsid w:val="0400AE67"/>
    <w:rsid w:val="04016520"/>
    <w:rsid w:val="04045D76"/>
    <w:rsid w:val="041EFB91"/>
    <w:rsid w:val="04265E1A"/>
    <w:rsid w:val="042B31C6"/>
    <w:rsid w:val="04351907"/>
    <w:rsid w:val="04408277"/>
    <w:rsid w:val="044E5603"/>
    <w:rsid w:val="0467E27F"/>
    <w:rsid w:val="04844BD5"/>
    <w:rsid w:val="0485A0C8"/>
    <w:rsid w:val="04B3BD42"/>
    <w:rsid w:val="04C3FA7B"/>
    <w:rsid w:val="04C40FCF"/>
    <w:rsid w:val="05021604"/>
    <w:rsid w:val="051DB46B"/>
    <w:rsid w:val="05267D41"/>
    <w:rsid w:val="052FC315"/>
    <w:rsid w:val="053B7D12"/>
    <w:rsid w:val="054BDA14"/>
    <w:rsid w:val="05820DC8"/>
    <w:rsid w:val="05AD359A"/>
    <w:rsid w:val="05C0D5C6"/>
    <w:rsid w:val="05CDDDCA"/>
    <w:rsid w:val="05D9246C"/>
    <w:rsid w:val="060FE06D"/>
    <w:rsid w:val="0612C12E"/>
    <w:rsid w:val="0619676D"/>
    <w:rsid w:val="063299ED"/>
    <w:rsid w:val="063DA3AA"/>
    <w:rsid w:val="0649487B"/>
    <w:rsid w:val="0695D906"/>
    <w:rsid w:val="06A2FB63"/>
    <w:rsid w:val="06CF5C62"/>
    <w:rsid w:val="06FDAA85"/>
    <w:rsid w:val="07079542"/>
    <w:rsid w:val="0712620F"/>
    <w:rsid w:val="0725B115"/>
    <w:rsid w:val="07334F47"/>
    <w:rsid w:val="073E28BB"/>
    <w:rsid w:val="0768F687"/>
    <w:rsid w:val="078659DF"/>
    <w:rsid w:val="079E52CA"/>
    <w:rsid w:val="07A531ED"/>
    <w:rsid w:val="07A72EE4"/>
    <w:rsid w:val="07BE3D11"/>
    <w:rsid w:val="07C8E9A5"/>
    <w:rsid w:val="07C9BEF9"/>
    <w:rsid w:val="07F82498"/>
    <w:rsid w:val="08022931"/>
    <w:rsid w:val="08113F32"/>
    <w:rsid w:val="0817C28F"/>
    <w:rsid w:val="083CC7CC"/>
    <w:rsid w:val="084293B0"/>
    <w:rsid w:val="084ACB21"/>
    <w:rsid w:val="084FF74A"/>
    <w:rsid w:val="0854AF69"/>
    <w:rsid w:val="085B58F0"/>
    <w:rsid w:val="0871F57A"/>
    <w:rsid w:val="08755042"/>
    <w:rsid w:val="0889BC2F"/>
    <w:rsid w:val="08A69EFC"/>
    <w:rsid w:val="08B884C4"/>
    <w:rsid w:val="08D73B65"/>
    <w:rsid w:val="08E83DCD"/>
    <w:rsid w:val="08E9860D"/>
    <w:rsid w:val="08F6122C"/>
    <w:rsid w:val="0909D128"/>
    <w:rsid w:val="090DF892"/>
    <w:rsid w:val="090F06BF"/>
    <w:rsid w:val="090F7145"/>
    <w:rsid w:val="093C4DC1"/>
    <w:rsid w:val="095C157E"/>
    <w:rsid w:val="096E6E64"/>
    <w:rsid w:val="098867ED"/>
    <w:rsid w:val="099F531E"/>
    <w:rsid w:val="09A1AFA4"/>
    <w:rsid w:val="09A3DBBD"/>
    <w:rsid w:val="09C9A88D"/>
    <w:rsid w:val="09D0A710"/>
    <w:rsid w:val="09D7F644"/>
    <w:rsid w:val="09D87CD2"/>
    <w:rsid w:val="09DC10CC"/>
    <w:rsid w:val="09E7EEE4"/>
    <w:rsid w:val="09E9FF18"/>
    <w:rsid w:val="0A1B7A3C"/>
    <w:rsid w:val="0A2564F9"/>
    <w:rsid w:val="0A2A4900"/>
    <w:rsid w:val="0A3289F3"/>
    <w:rsid w:val="0A3933C2"/>
    <w:rsid w:val="0A3A773F"/>
    <w:rsid w:val="0A3AA81C"/>
    <w:rsid w:val="0A54FB7D"/>
    <w:rsid w:val="0A591D77"/>
    <w:rsid w:val="0A7B01E5"/>
    <w:rsid w:val="0A7CBA92"/>
    <w:rsid w:val="0A7E5BC1"/>
    <w:rsid w:val="0AA265EA"/>
    <w:rsid w:val="0AAA7C75"/>
    <w:rsid w:val="0AAB41A6"/>
    <w:rsid w:val="0AB8DD7C"/>
    <w:rsid w:val="0ABFDD02"/>
    <w:rsid w:val="0ADFC765"/>
    <w:rsid w:val="0B114702"/>
    <w:rsid w:val="0B28BEC3"/>
    <w:rsid w:val="0B2FDD47"/>
    <w:rsid w:val="0B567CE0"/>
    <w:rsid w:val="0B637BAD"/>
    <w:rsid w:val="0B6C4959"/>
    <w:rsid w:val="0B765566"/>
    <w:rsid w:val="0B99ABE1"/>
    <w:rsid w:val="0BAAEF64"/>
    <w:rsid w:val="0BABF9B9"/>
    <w:rsid w:val="0BB39753"/>
    <w:rsid w:val="0BDC1C4F"/>
    <w:rsid w:val="0C006601"/>
    <w:rsid w:val="0C041AC0"/>
    <w:rsid w:val="0C05A16D"/>
    <w:rsid w:val="0C0A358E"/>
    <w:rsid w:val="0C0E8AB3"/>
    <w:rsid w:val="0C1F639B"/>
    <w:rsid w:val="0C2591FD"/>
    <w:rsid w:val="0C29E954"/>
    <w:rsid w:val="0C2AA73D"/>
    <w:rsid w:val="0C44AEA7"/>
    <w:rsid w:val="0C5EC6E0"/>
    <w:rsid w:val="0C6516AD"/>
    <w:rsid w:val="0C68523A"/>
    <w:rsid w:val="0C75E542"/>
    <w:rsid w:val="0C78A310"/>
    <w:rsid w:val="0C809096"/>
    <w:rsid w:val="0C878B9A"/>
    <w:rsid w:val="0CA08D53"/>
    <w:rsid w:val="0CA554DF"/>
    <w:rsid w:val="0CA8FD1E"/>
    <w:rsid w:val="0CB1E394"/>
    <w:rsid w:val="0CB851CE"/>
    <w:rsid w:val="0CC12762"/>
    <w:rsid w:val="0CDE7637"/>
    <w:rsid w:val="0CE98D09"/>
    <w:rsid w:val="0CF45E4D"/>
    <w:rsid w:val="0CFF4DB6"/>
    <w:rsid w:val="0CFF833F"/>
    <w:rsid w:val="0D05C6FB"/>
    <w:rsid w:val="0D29D610"/>
    <w:rsid w:val="0D3173F0"/>
    <w:rsid w:val="0D435317"/>
    <w:rsid w:val="0D4418DF"/>
    <w:rsid w:val="0D442591"/>
    <w:rsid w:val="0D4D2B32"/>
    <w:rsid w:val="0D5D2D52"/>
    <w:rsid w:val="0D670C10"/>
    <w:rsid w:val="0D73AA9F"/>
    <w:rsid w:val="0D768256"/>
    <w:rsid w:val="0D785BC5"/>
    <w:rsid w:val="0D7908CB"/>
    <w:rsid w:val="0DB14334"/>
    <w:rsid w:val="0DC1D71B"/>
    <w:rsid w:val="0DD9A92B"/>
    <w:rsid w:val="0DE2A9B8"/>
    <w:rsid w:val="0DEE1EBD"/>
    <w:rsid w:val="0DFC0395"/>
    <w:rsid w:val="0E0CCD6A"/>
    <w:rsid w:val="0E1943E6"/>
    <w:rsid w:val="0E459C09"/>
    <w:rsid w:val="0E605034"/>
    <w:rsid w:val="0E6B68A6"/>
    <w:rsid w:val="0E7CE945"/>
    <w:rsid w:val="0E80BA43"/>
    <w:rsid w:val="0EA174D8"/>
    <w:rsid w:val="0ED639DA"/>
    <w:rsid w:val="0EF8F884"/>
    <w:rsid w:val="0F03FA08"/>
    <w:rsid w:val="0F13FBE7"/>
    <w:rsid w:val="0F3673A6"/>
    <w:rsid w:val="0F3C5BDC"/>
    <w:rsid w:val="0F60EA21"/>
    <w:rsid w:val="0F761C5A"/>
    <w:rsid w:val="0F7B815C"/>
    <w:rsid w:val="0F813409"/>
    <w:rsid w:val="0F8B40F9"/>
    <w:rsid w:val="0F98B4C0"/>
    <w:rsid w:val="0F9BDB52"/>
    <w:rsid w:val="0FBDEC59"/>
    <w:rsid w:val="0FCD167A"/>
    <w:rsid w:val="0FEF465D"/>
    <w:rsid w:val="10007AD0"/>
    <w:rsid w:val="102CEC6D"/>
    <w:rsid w:val="104EF27D"/>
    <w:rsid w:val="1059DE5C"/>
    <w:rsid w:val="106F0984"/>
    <w:rsid w:val="108C7076"/>
    <w:rsid w:val="108CFF5C"/>
    <w:rsid w:val="108E7C08"/>
    <w:rsid w:val="108F9C92"/>
    <w:rsid w:val="10A3FD61"/>
    <w:rsid w:val="10A46F62"/>
    <w:rsid w:val="10CE3C4F"/>
    <w:rsid w:val="10D025E1"/>
    <w:rsid w:val="10FCB938"/>
    <w:rsid w:val="11168C55"/>
    <w:rsid w:val="1133DDB6"/>
    <w:rsid w:val="1133E79B"/>
    <w:rsid w:val="113E907B"/>
    <w:rsid w:val="11670930"/>
    <w:rsid w:val="117CE226"/>
    <w:rsid w:val="119FD127"/>
    <w:rsid w:val="11AB0143"/>
    <w:rsid w:val="11E3AA12"/>
    <w:rsid w:val="120053D3"/>
    <w:rsid w:val="120E03CE"/>
    <w:rsid w:val="121892D1"/>
    <w:rsid w:val="122767A0"/>
    <w:rsid w:val="123240B2"/>
    <w:rsid w:val="123F9E76"/>
    <w:rsid w:val="125A2799"/>
    <w:rsid w:val="12943AFD"/>
    <w:rsid w:val="12988AE3"/>
    <w:rsid w:val="12AE0259"/>
    <w:rsid w:val="12BBB0A3"/>
    <w:rsid w:val="12C59A9C"/>
    <w:rsid w:val="12CD6434"/>
    <w:rsid w:val="12DC52E2"/>
    <w:rsid w:val="12FAD400"/>
    <w:rsid w:val="13390D12"/>
    <w:rsid w:val="1347A7F0"/>
    <w:rsid w:val="134AD26B"/>
    <w:rsid w:val="13543EC7"/>
    <w:rsid w:val="135699EA"/>
    <w:rsid w:val="13792595"/>
    <w:rsid w:val="13B7359B"/>
    <w:rsid w:val="13CFB2A9"/>
    <w:rsid w:val="14030F84"/>
    <w:rsid w:val="141047D1"/>
    <w:rsid w:val="141400C9"/>
    <w:rsid w:val="1433CBAC"/>
    <w:rsid w:val="14561DB2"/>
    <w:rsid w:val="14593C91"/>
    <w:rsid w:val="1464DCE7"/>
    <w:rsid w:val="14699F52"/>
    <w:rsid w:val="14B4548B"/>
    <w:rsid w:val="14BB9765"/>
    <w:rsid w:val="14D1E243"/>
    <w:rsid w:val="14D6BF8D"/>
    <w:rsid w:val="14D76F13"/>
    <w:rsid w:val="153515C7"/>
    <w:rsid w:val="15607995"/>
    <w:rsid w:val="15668D1D"/>
    <w:rsid w:val="156D4EDC"/>
    <w:rsid w:val="158D8474"/>
    <w:rsid w:val="15917D1D"/>
    <w:rsid w:val="15918E19"/>
    <w:rsid w:val="15A06B9C"/>
    <w:rsid w:val="15AD295F"/>
    <w:rsid w:val="15B6DB72"/>
    <w:rsid w:val="15C088EB"/>
    <w:rsid w:val="15C73937"/>
    <w:rsid w:val="15CFBCBB"/>
    <w:rsid w:val="15DCB2BE"/>
    <w:rsid w:val="15F5E1D3"/>
    <w:rsid w:val="15F797C2"/>
    <w:rsid w:val="16019C55"/>
    <w:rsid w:val="16058312"/>
    <w:rsid w:val="1632E55D"/>
    <w:rsid w:val="163A3372"/>
    <w:rsid w:val="163F005A"/>
    <w:rsid w:val="163FA8B7"/>
    <w:rsid w:val="1642E59D"/>
    <w:rsid w:val="1643E5E6"/>
    <w:rsid w:val="164FAEBF"/>
    <w:rsid w:val="16510A28"/>
    <w:rsid w:val="168703BE"/>
    <w:rsid w:val="16A736B3"/>
    <w:rsid w:val="16ACA739"/>
    <w:rsid w:val="16E3F41A"/>
    <w:rsid w:val="17145BB1"/>
    <w:rsid w:val="171B5D0D"/>
    <w:rsid w:val="17268076"/>
    <w:rsid w:val="172A177F"/>
    <w:rsid w:val="1730897F"/>
    <w:rsid w:val="174D2384"/>
    <w:rsid w:val="175365F4"/>
    <w:rsid w:val="1761F6E4"/>
    <w:rsid w:val="177E72C3"/>
    <w:rsid w:val="17852325"/>
    <w:rsid w:val="17A4C228"/>
    <w:rsid w:val="17B8B533"/>
    <w:rsid w:val="17E3F290"/>
    <w:rsid w:val="18505C07"/>
    <w:rsid w:val="1851D827"/>
    <w:rsid w:val="1852284E"/>
    <w:rsid w:val="1869A45C"/>
    <w:rsid w:val="187BC829"/>
    <w:rsid w:val="18807BE7"/>
    <w:rsid w:val="18CA0095"/>
    <w:rsid w:val="18CC6ACA"/>
    <w:rsid w:val="18D3BCFE"/>
    <w:rsid w:val="18EA36FD"/>
    <w:rsid w:val="190DC8E4"/>
    <w:rsid w:val="191B4B9F"/>
    <w:rsid w:val="1967E98A"/>
    <w:rsid w:val="198F8CF1"/>
    <w:rsid w:val="1994CA3D"/>
    <w:rsid w:val="19AA30B0"/>
    <w:rsid w:val="19ED2F61"/>
    <w:rsid w:val="1A14A1F6"/>
    <w:rsid w:val="1A18936D"/>
    <w:rsid w:val="1A23A54E"/>
    <w:rsid w:val="1A293630"/>
    <w:rsid w:val="1A57C4BB"/>
    <w:rsid w:val="1A5AFE3F"/>
    <w:rsid w:val="1A786319"/>
    <w:rsid w:val="1A883D05"/>
    <w:rsid w:val="1A92A73A"/>
    <w:rsid w:val="1ACB124C"/>
    <w:rsid w:val="1ACC1C34"/>
    <w:rsid w:val="1B14B567"/>
    <w:rsid w:val="1B36550E"/>
    <w:rsid w:val="1B3ACDFC"/>
    <w:rsid w:val="1B55CF52"/>
    <w:rsid w:val="1B5769D3"/>
    <w:rsid w:val="1B600F91"/>
    <w:rsid w:val="1B6BAFB8"/>
    <w:rsid w:val="1B795181"/>
    <w:rsid w:val="1B8397B3"/>
    <w:rsid w:val="1B948E48"/>
    <w:rsid w:val="1BC78803"/>
    <w:rsid w:val="1BCEC4B8"/>
    <w:rsid w:val="1BF59633"/>
    <w:rsid w:val="1C1BF8BB"/>
    <w:rsid w:val="1C3967B9"/>
    <w:rsid w:val="1C439866"/>
    <w:rsid w:val="1C55A80E"/>
    <w:rsid w:val="1C6FD8A1"/>
    <w:rsid w:val="1C818233"/>
    <w:rsid w:val="1C824B48"/>
    <w:rsid w:val="1C8EC6DA"/>
    <w:rsid w:val="1CA59CEA"/>
    <w:rsid w:val="1CA7A318"/>
    <w:rsid w:val="1CC968C6"/>
    <w:rsid w:val="1CCA5F06"/>
    <w:rsid w:val="1CF50541"/>
    <w:rsid w:val="1D089F82"/>
    <w:rsid w:val="1D09A9A9"/>
    <w:rsid w:val="1D1521E2"/>
    <w:rsid w:val="1D155F07"/>
    <w:rsid w:val="1D19DB50"/>
    <w:rsid w:val="1D1EAD22"/>
    <w:rsid w:val="1D243230"/>
    <w:rsid w:val="1D2E6B29"/>
    <w:rsid w:val="1D3594E1"/>
    <w:rsid w:val="1D369332"/>
    <w:rsid w:val="1D371F5B"/>
    <w:rsid w:val="1D3C3ABD"/>
    <w:rsid w:val="1D3E891E"/>
    <w:rsid w:val="1D4FC359"/>
    <w:rsid w:val="1D5AB10D"/>
    <w:rsid w:val="1D5D90F5"/>
    <w:rsid w:val="1D7963BA"/>
    <w:rsid w:val="1D7DCA8F"/>
    <w:rsid w:val="1DAD7D9F"/>
    <w:rsid w:val="1DB7F4F6"/>
    <w:rsid w:val="1DC0946D"/>
    <w:rsid w:val="1DEF7B78"/>
    <w:rsid w:val="1DF114C1"/>
    <w:rsid w:val="1E1017E9"/>
    <w:rsid w:val="1E1C893D"/>
    <w:rsid w:val="1E203D6F"/>
    <w:rsid w:val="1E2DBEC2"/>
    <w:rsid w:val="1E5E6649"/>
    <w:rsid w:val="1E655E15"/>
    <w:rsid w:val="1E78FA6B"/>
    <w:rsid w:val="1E895437"/>
    <w:rsid w:val="1E97C9E6"/>
    <w:rsid w:val="1EB61A0B"/>
    <w:rsid w:val="1ED39363"/>
    <w:rsid w:val="1EF1B13F"/>
    <w:rsid w:val="1EF6BE3A"/>
    <w:rsid w:val="1F038DC3"/>
    <w:rsid w:val="1F1C507E"/>
    <w:rsid w:val="1F258224"/>
    <w:rsid w:val="1F3B5C99"/>
    <w:rsid w:val="1F3DBEB1"/>
    <w:rsid w:val="1F43EAB0"/>
    <w:rsid w:val="1F5484F6"/>
    <w:rsid w:val="1F5A78E0"/>
    <w:rsid w:val="1F5DE58E"/>
    <w:rsid w:val="1F634041"/>
    <w:rsid w:val="1F6DFA50"/>
    <w:rsid w:val="1FA6AD9B"/>
    <w:rsid w:val="1FE570CF"/>
    <w:rsid w:val="1FE77945"/>
    <w:rsid w:val="1FE9A3A5"/>
    <w:rsid w:val="2010E852"/>
    <w:rsid w:val="201905DC"/>
    <w:rsid w:val="202BCA89"/>
    <w:rsid w:val="2049E499"/>
    <w:rsid w:val="205C065D"/>
    <w:rsid w:val="20664E27"/>
    <w:rsid w:val="2068F331"/>
    <w:rsid w:val="206A7DBA"/>
    <w:rsid w:val="2080BEF3"/>
    <w:rsid w:val="20931F30"/>
    <w:rsid w:val="20A30928"/>
    <w:rsid w:val="20C79AAD"/>
    <w:rsid w:val="20CDF67A"/>
    <w:rsid w:val="2144EB11"/>
    <w:rsid w:val="2197DC07"/>
    <w:rsid w:val="21BB8B12"/>
    <w:rsid w:val="21CFBA46"/>
    <w:rsid w:val="2203DE9F"/>
    <w:rsid w:val="22303E35"/>
    <w:rsid w:val="22311F6A"/>
    <w:rsid w:val="2237F225"/>
    <w:rsid w:val="223C353C"/>
    <w:rsid w:val="224D7447"/>
    <w:rsid w:val="2250C559"/>
    <w:rsid w:val="2250DA80"/>
    <w:rsid w:val="2254C1A8"/>
    <w:rsid w:val="22595A20"/>
    <w:rsid w:val="225D298B"/>
    <w:rsid w:val="2268619A"/>
    <w:rsid w:val="22751803"/>
    <w:rsid w:val="227FEAC3"/>
    <w:rsid w:val="2293AD3D"/>
    <w:rsid w:val="22A83C3A"/>
    <w:rsid w:val="22CFEDB7"/>
    <w:rsid w:val="22D11D15"/>
    <w:rsid w:val="22F3E58A"/>
    <w:rsid w:val="23128DE6"/>
    <w:rsid w:val="231369C0"/>
    <w:rsid w:val="23215CD5"/>
    <w:rsid w:val="2326FD89"/>
    <w:rsid w:val="23274A8C"/>
    <w:rsid w:val="23373C2F"/>
    <w:rsid w:val="234BA599"/>
    <w:rsid w:val="234C5E69"/>
    <w:rsid w:val="2352D284"/>
    <w:rsid w:val="2353ECBB"/>
    <w:rsid w:val="2355A257"/>
    <w:rsid w:val="236586C6"/>
    <w:rsid w:val="237AE94A"/>
    <w:rsid w:val="238DF553"/>
    <w:rsid w:val="23A08D59"/>
    <w:rsid w:val="23BEC6C4"/>
    <w:rsid w:val="23E16BCB"/>
    <w:rsid w:val="23EBF355"/>
    <w:rsid w:val="23F8509B"/>
    <w:rsid w:val="2417CB8F"/>
    <w:rsid w:val="241B9092"/>
    <w:rsid w:val="24231215"/>
    <w:rsid w:val="243C44C2"/>
    <w:rsid w:val="245E53A5"/>
    <w:rsid w:val="245E7487"/>
    <w:rsid w:val="2464AFB1"/>
    <w:rsid w:val="2472ED23"/>
    <w:rsid w:val="24809970"/>
    <w:rsid w:val="2481F4F1"/>
    <w:rsid w:val="24823A8D"/>
    <w:rsid w:val="24909B49"/>
    <w:rsid w:val="2494BAD9"/>
    <w:rsid w:val="24BED1C9"/>
    <w:rsid w:val="24D6577B"/>
    <w:rsid w:val="250A3E52"/>
    <w:rsid w:val="250DFE50"/>
    <w:rsid w:val="256415F8"/>
    <w:rsid w:val="259324DD"/>
    <w:rsid w:val="25A1AFCB"/>
    <w:rsid w:val="25AAAEAC"/>
    <w:rsid w:val="25C67C5A"/>
    <w:rsid w:val="25C8A6FE"/>
    <w:rsid w:val="25CF5062"/>
    <w:rsid w:val="25F9695E"/>
    <w:rsid w:val="26003629"/>
    <w:rsid w:val="2621A244"/>
    <w:rsid w:val="262894E4"/>
    <w:rsid w:val="2651FE5D"/>
    <w:rsid w:val="266412E7"/>
    <w:rsid w:val="266F4180"/>
    <w:rsid w:val="2680019D"/>
    <w:rsid w:val="2683712B"/>
    <w:rsid w:val="26AAE49F"/>
    <w:rsid w:val="26ACFF1F"/>
    <w:rsid w:val="26AE06D1"/>
    <w:rsid w:val="26C0EA05"/>
    <w:rsid w:val="26DCF1F9"/>
    <w:rsid w:val="26F1BB98"/>
    <w:rsid w:val="26FFC890"/>
    <w:rsid w:val="2711FB28"/>
    <w:rsid w:val="2739E255"/>
    <w:rsid w:val="27467F0D"/>
    <w:rsid w:val="274EFB35"/>
    <w:rsid w:val="27570AF5"/>
    <w:rsid w:val="275E5D53"/>
    <w:rsid w:val="2780A1C2"/>
    <w:rsid w:val="27A3BFD0"/>
    <w:rsid w:val="27A86491"/>
    <w:rsid w:val="27CE0BF8"/>
    <w:rsid w:val="27D5641E"/>
    <w:rsid w:val="27DE4748"/>
    <w:rsid w:val="27E52E9B"/>
    <w:rsid w:val="27EA5D9B"/>
    <w:rsid w:val="280C1B6D"/>
    <w:rsid w:val="2812714D"/>
    <w:rsid w:val="281FCF8C"/>
    <w:rsid w:val="285B4053"/>
    <w:rsid w:val="28690F87"/>
    <w:rsid w:val="288484AA"/>
    <w:rsid w:val="288D3C09"/>
    <w:rsid w:val="28CC7A95"/>
    <w:rsid w:val="28F265ED"/>
    <w:rsid w:val="28FEC0E2"/>
    <w:rsid w:val="2905AC57"/>
    <w:rsid w:val="2913927F"/>
    <w:rsid w:val="291F3199"/>
    <w:rsid w:val="29229630"/>
    <w:rsid w:val="2929B602"/>
    <w:rsid w:val="293D403E"/>
    <w:rsid w:val="294C4814"/>
    <w:rsid w:val="2958CAA8"/>
    <w:rsid w:val="2959A1EB"/>
    <w:rsid w:val="2962C0B5"/>
    <w:rsid w:val="297D18B9"/>
    <w:rsid w:val="2982203E"/>
    <w:rsid w:val="299E6C6F"/>
    <w:rsid w:val="29A22E6F"/>
    <w:rsid w:val="29ABF8CB"/>
    <w:rsid w:val="29C2104A"/>
    <w:rsid w:val="29C2211A"/>
    <w:rsid w:val="29D27073"/>
    <w:rsid w:val="29D2AE0D"/>
    <w:rsid w:val="29D431DA"/>
    <w:rsid w:val="29F88AC7"/>
    <w:rsid w:val="2A14A66F"/>
    <w:rsid w:val="2A319677"/>
    <w:rsid w:val="2A36BEA0"/>
    <w:rsid w:val="2A391B0E"/>
    <w:rsid w:val="2A3D8996"/>
    <w:rsid w:val="2A52955A"/>
    <w:rsid w:val="2A615CA9"/>
    <w:rsid w:val="2A766FB2"/>
    <w:rsid w:val="2A8C22A8"/>
    <w:rsid w:val="2A8C4DD7"/>
    <w:rsid w:val="2A9FA055"/>
    <w:rsid w:val="2AC3E644"/>
    <w:rsid w:val="2ADE692F"/>
    <w:rsid w:val="2AEE1CFB"/>
    <w:rsid w:val="2B2D5659"/>
    <w:rsid w:val="2B3AD2E3"/>
    <w:rsid w:val="2B418C95"/>
    <w:rsid w:val="2B46BEBA"/>
    <w:rsid w:val="2B4F9A31"/>
    <w:rsid w:val="2B506E70"/>
    <w:rsid w:val="2B9439B1"/>
    <w:rsid w:val="2BC59B81"/>
    <w:rsid w:val="2BCD8907"/>
    <w:rsid w:val="2BE1AB29"/>
    <w:rsid w:val="2BE9C07D"/>
    <w:rsid w:val="2BF580AD"/>
    <w:rsid w:val="2C693769"/>
    <w:rsid w:val="2C6EE87A"/>
    <w:rsid w:val="2C706597"/>
    <w:rsid w:val="2C759675"/>
    <w:rsid w:val="2C795E92"/>
    <w:rsid w:val="2C9F2886"/>
    <w:rsid w:val="2CCC8572"/>
    <w:rsid w:val="2CDFC37E"/>
    <w:rsid w:val="2CE2EAAC"/>
    <w:rsid w:val="2CEB9A95"/>
    <w:rsid w:val="2CECEB23"/>
    <w:rsid w:val="2CF9B10C"/>
    <w:rsid w:val="2D0A4FB4"/>
    <w:rsid w:val="2D1A3AE3"/>
    <w:rsid w:val="2D482CD6"/>
    <w:rsid w:val="2D6974E4"/>
    <w:rsid w:val="2D75E527"/>
    <w:rsid w:val="2D7F1A18"/>
    <w:rsid w:val="2D965B4A"/>
    <w:rsid w:val="2D98D4D5"/>
    <w:rsid w:val="2DBFD1B0"/>
    <w:rsid w:val="2DD8AC72"/>
    <w:rsid w:val="2DDF0E59"/>
    <w:rsid w:val="2DE703A2"/>
    <w:rsid w:val="2DF9FBC6"/>
    <w:rsid w:val="2DFE1437"/>
    <w:rsid w:val="2E09044D"/>
    <w:rsid w:val="2E0DE41A"/>
    <w:rsid w:val="2E5C011C"/>
    <w:rsid w:val="2E5D2637"/>
    <w:rsid w:val="2E5F6C2E"/>
    <w:rsid w:val="2E6E67BF"/>
    <w:rsid w:val="2E71B247"/>
    <w:rsid w:val="2E76423E"/>
    <w:rsid w:val="2E7BD320"/>
    <w:rsid w:val="2E95816D"/>
    <w:rsid w:val="2E9BCF60"/>
    <w:rsid w:val="2EA08978"/>
    <w:rsid w:val="2EA36265"/>
    <w:rsid w:val="2ECC3CC6"/>
    <w:rsid w:val="2ECD6942"/>
    <w:rsid w:val="2EFC7D8D"/>
    <w:rsid w:val="2F0A1AC4"/>
    <w:rsid w:val="2F2B13D8"/>
    <w:rsid w:val="2F4CBB25"/>
    <w:rsid w:val="2F567383"/>
    <w:rsid w:val="2F64CE9F"/>
    <w:rsid w:val="2F6D5496"/>
    <w:rsid w:val="2F86A9B1"/>
    <w:rsid w:val="2F913BDC"/>
    <w:rsid w:val="2FD88518"/>
    <w:rsid w:val="2FDD91CF"/>
    <w:rsid w:val="2FE478EC"/>
    <w:rsid w:val="2FF3BB85"/>
    <w:rsid w:val="2FFEF579"/>
    <w:rsid w:val="303151CE"/>
    <w:rsid w:val="303867B6"/>
    <w:rsid w:val="303ACFB2"/>
    <w:rsid w:val="3048C088"/>
    <w:rsid w:val="30545962"/>
    <w:rsid w:val="305B1ACD"/>
    <w:rsid w:val="307C49D1"/>
    <w:rsid w:val="3097A8B2"/>
    <w:rsid w:val="30989D36"/>
    <w:rsid w:val="309AAF9E"/>
    <w:rsid w:val="30CE5B71"/>
    <w:rsid w:val="30D3ED67"/>
    <w:rsid w:val="312DE0BD"/>
    <w:rsid w:val="314031EF"/>
    <w:rsid w:val="3152B90C"/>
    <w:rsid w:val="316A8804"/>
    <w:rsid w:val="31B9D179"/>
    <w:rsid w:val="31BEB3D5"/>
    <w:rsid w:val="31BFD97F"/>
    <w:rsid w:val="31CE6EEA"/>
    <w:rsid w:val="31D4CF73"/>
    <w:rsid w:val="31D4E101"/>
    <w:rsid w:val="31D9C7BD"/>
    <w:rsid w:val="31D9F92D"/>
    <w:rsid w:val="3226C7DD"/>
    <w:rsid w:val="323AA12B"/>
    <w:rsid w:val="325A7A77"/>
    <w:rsid w:val="326395D1"/>
    <w:rsid w:val="326E7370"/>
    <w:rsid w:val="328764D1"/>
    <w:rsid w:val="328D9849"/>
    <w:rsid w:val="32BA8FEC"/>
    <w:rsid w:val="331DED14"/>
    <w:rsid w:val="332314B2"/>
    <w:rsid w:val="333ACA3B"/>
    <w:rsid w:val="334AD6BE"/>
    <w:rsid w:val="335730CE"/>
    <w:rsid w:val="33594F0E"/>
    <w:rsid w:val="335DA52C"/>
    <w:rsid w:val="3363C777"/>
    <w:rsid w:val="33B0FCF4"/>
    <w:rsid w:val="34114BAA"/>
    <w:rsid w:val="3420A999"/>
    <w:rsid w:val="3434A2DA"/>
    <w:rsid w:val="34401732"/>
    <w:rsid w:val="3498C87F"/>
    <w:rsid w:val="349F8521"/>
    <w:rsid w:val="34AC8874"/>
    <w:rsid w:val="34C8F637"/>
    <w:rsid w:val="34E0B604"/>
    <w:rsid w:val="34E550F1"/>
    <w:rsid w:val="34EC74BF"/>
    <w:rsid w:val="34F4D23F"/>
    <w:rsid w:val="34FC757D"/>
    <w:rsid w:val="35355739"/>
    <w:rsid w:val="353ED114"/>
    <w:rsid w:val="3553D633"/>
    <w:rsid w:val="3560F39C"/>
    <w:rsid w:val="356C7DC7"/>
    <w:rsid w:val="35795C48"/>
    <w:rsid w:val="3598F219"/>
    <w:rsid w:val="35BAE8C1"/>
    <w:rsid w:val="35D1B2A2"/>
    <w:rsid w:val="35D4165B"/>
    <w:rsid w:val="35D6A038"/>
    <w:rsid w:val="35E31FFC"/>
    <w:rsid w:val="35E4B773"/>
    <w:rsid w:val="35EB3862"/>
    <w:rsid w:val="35F3545D"/>
    <w:rsid w:val="3605189D"/>
    <w:rsid w:val="361CFCA6"/>
    <w:rsid w:val="361FC148"/>
    <w:rsid w:val="368A97D5"/>
    <w:rsid w:val="36923AAB"/>
    <w:rsid w:val="36D1B8DA"/>
    <w:rsid w:val="36D65271"/>
    <w:rsid w:val="36D901CE"/>
    <w:rsid w:val="36E70D5F"/>
    <w:rsid w:val="3709718B"/>
    <w:rsid w:val="37241533"/>
    <w:rsid w:val="3724B15D"/>
    <w:rsid w:val="3728F41F"/>
    <w:rsid w:val="3729FB77"/>
    <w:rsid w:val="3733EF0A"/>
    <w:rsid w:val="3734D591"/>
    <w:rsid w:val="374C2A9D"/>
    <w:rsid w:val="3752CE85"/>
    <w:rsid w:val="375F219B"/>
    <w:rsid w:val="3763CBF3"/>
    <w:rsid w:val="3779122A"/>
    <w:rsid w:val="377BD415"/>
    <w:rsid w:val="37833FEF"/>
    <w:rsid w:val="3785176A"/>
    <w:rsid w:val="37A7C49F"/>
    <w:rsid w:val="37ABED46"/>
    <w:rsid w:val="37BB9DC0"/>
    <w:rsid w:val="37E796D5"/>
    <w:rsid w:val="37EF0D42"/>
    <w:rsid w:val="37EF8AD1"/>
    <w:rsid w:val="3816316C"/>
    <w:rsid w:val="3816F1D3"/>
    <w:rsid w:val="3833E36E"/>
    <w:rsid w:val="38371593"/>
    <w:rsid w:val="38432AE3"/>
    <w:rsid w:val="3864B726"/>
    <w:rsid w:val="386997C4"/>
    <w:rsid w:val="38757C49"/>
    <w:rsid w:val="389D5A14"/>
    <w:rsid w:val="38BC3E9B"/>
    <w:rsid w:val="38C22526"/>
    <w:rsid w:val="38C375CC"/>
    <w:rsid w:val="38F0539B"/>
    <w:rsid w:val="38F3191B"/>
    <w:rsid w:val="38FA766D"/>
    <w:rsid w:val="3904620A"/>
    <w:rsid w:val="391C2D65"/>
    <w:rsid w:val="3938509A"/>
    <w:rsid w:val="394D1BFF"/>
    <w:rsid w:val="39756164"/>
    <w:rsid w:val="397C4490"/>
    <w:rsid w:val="39AD2C13"/>
    <w:rsid w:val="39AFC977"/>
    <w:rsid w:val="39D0066D"/>
    <w:rsid w:val="39D535F6"/>
    <w:rsid w:val="39FAF296"/>
    <w:rsid w:val="3A044739"/>
    <w:rsid w:val="3A0450DF"/>
    <w:rsid w:val="3A09A19D"/>
    <w:rsid w:val="3A3CA3BB"/>
    <w:rsid w:val="3A5DFA3C"/>
    <w:rsid w:val="3A633979"/>
    <w:rsid w:val="3A6E86F4"/>
    <w:rsid w:val="3A8EE97C"/>
    <w:rsid w:val="3A98AA2E"/>
    <w:rsid w:val="3AAFB2CB"/>
    <w:rsid w:val="3AB1D28B"/>
    <w:rsid w:val="3AB844A6"/>
    <w:rsid w:val="3AE458D9"/>
    <w:rsid w:val="3AE80DE0"/>
    <w:rsid w:val="3B094563"/>
    <w:rsid w:val="3B109804"/>
    <w:rsid w:val="3B227AB6"/>
    <w:rsid w:val="3B2E47F6"/>
    <w:rsid w:val="3B30D7AC"/>
    <w:rsid w:val="3B3231F7"/>
    <w:rsid w:val="3B40905E"/>
    <w:rsid w:val="3B428D55"/>
    <w:rsid w:val="3B474EF4"/>
    <w:rsid w:val="3B668C61"/>
    <w:rsid w:val="3B7B9B0E"/>
    <w:rsid w:val="3B89640B"/>
    <w:rsid w:val="3B8C58D3"/>
    <w:rsid w:val="3BA77480"/>
    <w:rsid w:val="3BB09017"/>
    <w:rsid w:val="3BB1FDA3"/>
    <w:rsid w:val="3BC45D56"/>
    <w:rsid w:val="3BCAD171"/>
    <w:rsid w:val="3BD24FB6"/>
    <w:rsid w:val="3BDC2B5E"/>
    <w:rsid w:val="3BE89751"/>
    <w:rsid w:val="3BF612DC"/>
    <w:rsid w:val="3C0C4782"/>
    <w:rsid w:val="3C103A6C"/>
    <w:rsid w:val="3C1A86D1"/>
    <w:rsid w:val="3C1B39D1"/>
    <w:rsid w:val="3C215CAF"/>
    <w:rsid w:val="3C8944B5"/>
    <w:rsid w:val="3C94884D"/>
    <w:rsid w:val="3CAA6977"/>
    <w:rsid w:val="3CAD26BC"/>
    <w:rsid w:val="3CC5D760"/>
    <w:rsid w:val="3CD0D6FF"/>
    <w:rsid w:val="3CDF2155"/>
    <w:rsid w:val="3CF9632A"/>
    <w:rsid w:val="3D02C10A"/>
    <w:rsid w:val="3D29901C"/>
    <w:rsid w:val="3D349492"/>
    <w:rsid w:val="3D66502A"/>
    <w:rsid w:val="3D71C217"/>
    <w:rsid w:val="3D81CD05"/>
    <w:rsid w:val="3DAD3A57"/>
    <w:rsid w:val="3DAF09D2"/>
    <w:rsid w:val="3DB9E51A"/>
    <w:rsid w:val="3DD14130"/>
    <w:rsid w:val="3DF893E4"/>
    <w:rsid w:val="3DF9ECAB"/>
    <w:rsid w:val="3E066633"/>
    <w:rsid w:val="3E1AAA47"/>
    <w:rsid w:val="3E445E84"/>
    <w:rsid w:val="3E5A1B78"/>
    <w:rsid w:val="3E85A772"/>
    <w:rsid w:val="3E9B9A5A"/>
    <w:rsid w:val="3EC1A013"/>
    <w:rsid w:val="3EC2625F"/>
    <w:rsid w:val="3EE41304"/>
    <w:rsid w:val="3EEE44AC"/>
    <w:rsid w:val="3EF4100E"/>
    <w:rsid w:val="3F02885E"/>
    <w:rsid w:val="3F07E533"/>
    <w:rsid w:val="3F2F2718"/>
    <w:rsid w:val="3F58C2C6"/>
    <w:rsid w:val="3F69A01B"/>
    <w:rsid w:val="3F6BE2A1"/>
    <w:rsid w:val="3F864F1E"/>
    <w:rsid w:val="3F89652B"/>
    <w:rsid w:val="3F8EFABE"/>
    <w:rsid w:val="3FB110B1"/>
    <w:rsid w:val="3FB8F95F"/>
    <w:rsid w:val="3FDF39D2"/>
    <w:rsid w:val="401D052E"/>
    <w:rsid w:val="402B6BCB"/>
    <w:rsid w:val="4031EFF6"/>
    <w:rsid w:val="4048F2C1"/>
    <w:rsid w:val="4064FA64"/>
    <w:rsid w:val="406BC6D7"/>
    <w:rsid w:val="406FFA77"/>
    <w:rsid w:val="40781B68"/>
    <w:rsid w:val="407955E1"/>
    <w:rsid w:val="407E34C2"/>
    <w:rsid w:val="408D13ED"/>
    <w:rsid w:val="408E1A07"/>
    <w:rsid w:val="40BA7287"/>
    <w:rsid w:val="40CF1666"/>
    <w:rsid w:val="40DB5889"/>
    <w:rsid w:val="40F239B7"/>
    <w:rsid w:val="40FFDBA7"/>
    <w:rsid w:val="41074CF6"/>
    <w:rsid w:val="410CCC53"/>
    <w:rsid w:val="4110052F"/>
    <w:rsid w:val="41343D9F"/>
    <w:rsid w:val="413B7642"/>
    <w:rsid w:val="414DDC53"/>
    <w:rsid w:val="4151E96D"/>
    <w:rsid w:val="416691FD"/>
    <w:rsid w:val="416C864A"/>
    <w:rsid w:val="418D8709"/>
    <w:rsid w:val="418F10C3"/>
    <w:rsid w:val="419A1E68"/>
    <w:rsid w:val="41A2A26B"/>
    <w:rsid w:val="41BAA92D"/>
    <w:rsid w:val="41C6BE0C"/>
    <w:rsid w:val="41F1E0E2"/>
    <w:rsid w:val="41F5FDF9"/>
    <w:rsid w:val="42030411"/>
    <w:rsid w:val="420F8591"/>
    <w:rsid w:val="4226D35F"/>
    <w:rsid w:val="4228E44E"/>
    <w:rsid w:val="4262F5C3"/>
    <w:rsid w:val="426856CE"/>
    <w:rsid w:val="42810021"/>
    <w:rsid w:val="4287F313"/>
    <w:rsid w:val="42927B5D"/>
    <w:rsid w:val="42A140DD"/>
    <w:rsid w:val="42A3BC13"/>
    <w:rsid w:val="42ADE8D4"/>
    <w:rsid w:val="42B31E65"/>
    <w:rsid w:val="42B90D3B"/>
    <w:rsid w:val="42BA1C1F"/>
    <w:rsid w:val="42C34616"/>
    <w:rsid w:val="42D91D40"/>
    <w:rsid w:val="42DAED54"/>
    <w:rsid w:val="42F5BD37"/>
    <w:rsid w:val="4301B95E"/>
    <w:rsid w:val="430AA8D6"/>
    <w:rsid w:val="4324DCAF"/>
    <w:rsid w:val="4327FDA5"/>
    <w:rsid w:val="433D09D7"/>
    <w:rsid w:val="4345F722"/>
    <w:rsid w:val="435E9CA8"/>
    <w:rsid w:val="4377387E"/>
    <w:rsid w:val="438171C4"/>
    <w:rsid w:val="4385D9A7"/>
    <w:rsid w:val="4396EBAB"/>
    <w:rsid w:val="43AE95ED"/>
    <w:rsid w:val="43C2C8D4"/>
    <w:rsid w:val="43D59659"/>
    <w:rsid w:val="43DC7751"/>
    <w:rsid w:val="43ED7DFB"/>
    <w:rsid w:val="43FA2AFF"/>
    <w:rsid w:val="44192099"/>
    <w:rsid w:val="4429DA79"/>
    <w:rsid w:val="44405B46"/>
    <w:rsid w:val="44533FFB"/>
    <w:rsid w:val="44612181"/>
    <w:rsid w:val="446C5BFE"/>
    <w:rsid w:val="44814448"/>
    <w:rsid w:val="449BACA8"/>
    <w:rsid w:val="44C42CCE"/>
    <w:rsid w:val="44CE7739"/>
    <w:rsid w:val="44DA9423"/>
    <w:rsid w:val="45165C65"/>
    <w:rsid w:val="4518F334"/>
    <w:rsid w:val="452FC7F4"/>
    <w:rsid w:val="453E28B0"/>
    <w:rsid w:val="45680C57"/>
    <w:rsid w:val="45701708"/>
    <w:rsid w:val="4578D079"/>
    <w:rsid w:val="45854C6E"/>
    <w:rsid w:val="4587B4E6"/>
    <w:rsid w:val="4587F8F0"/>
    <w:rsid w:val="458FE072"/>
    <w:rsid w:val="45BAD986"/>
    <w:rsid w:val="45F01403"/>
    <w:rsid w:val="45F6FE7A"/>
    <w:rsid w:val="46127D6F"/>
    <w:rsid w:val="462715F1"/>
    <w:rsid w:val="46286D41"/>
    <w:rsid w:val="46304C42"/>
    <w:rsid w:val="465D3611"/>
    <w:rsid w:val="46608556"/>
    <w:rsid w:val="467200B7"/>
    <w:rsid w:val="467A2089"/>
    <w:rsid w:val="467D6F47"/>
    <w:rsid w:val="4681CCE3"/>
    <w:rsid w:val="4691E7AB"/>
    <w:rsid w:val="469854D3"/>
    <w:rsid w:val="46ABF4E9"/>
    <w:rsid w:val="46AFCA6E"/>
    <w:rsid w:val="46B99DDA"/>
    <w:rsid w:val="46C5673D"/>
    <w:rsid w:val="46CC7760"/>
    <w:rsid w:val="46E31D9A"/>
    <w:rsid w:val="46E6D5EB"/>
    <w:rsid w:val="46E7B46B"/>
    <w:rsid w:val="46E92DE3"/>
    <w:rsid w:val="46F9AC35"/>
    <w:rsid w:val="470960CB"/>
    <w:rsid w:val="4714E9E9"/>
    <w:rsid w:val="471C126D"/>
    <w:rsid w:val="471C92C9"/>
    <w:rsid w:val="471C9E51"/>
    <w:rsid w:val="47421FA9"/>
    <w:rsid w:val="47503624"/>
    <w:rsid w:val="4754F4EE"/>
    <w:rsid w:val="475B7BF7"/>
    <w:rsid w:val="475BAE45"/>
    <w:rsid w:val="47679547"/>
    <w:rsid w:val="476FAB77"/>
    <w:rsid w:val="47767E03"/>
    <w:rsid w:val="4784DA24"/>
    <w:rsid w:val="47878C66"/>
    <w:rsid w:val="479F8ED8"/>
    <w:rsid w:val="47A878B0"/>
    <w:rsid w:val="47C5BBAE"/>
    <w:rsid w:val="47E3FB61"/>
    <w:rsid w:val="47E7D561"/>
    <w:rsid w:val="47F04988"/>
    <w:rsid w:val="4816600D"/>
    <w:rsid w:val="481ADF06"/>
    <w:rsid w:val="48336F8C"/>
    <w:rsid w:val="4889CC8D"/>
    <w:rsid w:val="488B549D"/>
    <w:rsid w:val="48928A01"/>
    <w:rsid w:val="48C6FC99"/>
    <w:rsid w:val="48D2D7CA"/>
    <w:rsid w:val="48E34247"/>
    <w:rsid w:val="48FB3BB4"/>
    <w:rsid w:val="490509AC"/>
    <w:rsid w:val="4905F5BD"/>
    <w:rsid w:val="491673F9"/>
    <w:rsid w:val="491AEB1D"/>
    <w:rsid w:val="493FEB74"/>
    <w:rsid w:val="4957F81D"/>
    <w:rsid w:val="499C97CE"/>
    <w:rsid w:val="49D2DB8A"/>
    <w:rsid w:val="49D5C3DB"/>
    <w:rsid w:val="49E001EE"/>
    <w:rsid w:val="49EDF295"/>
    <w:rsid w:val="4A37275C"/>
    <w:rsid w:val="4A71E6E7"/>
    <w:rsid w:val="4A7EF956"/>
    <w:rsid w:val="4A8390FD"/>
    <w:rsid w:val="4A840BCF"/>
    <w:rsid w:val="4A8E77BC"/>
    <w:rsid w:val="4A911FAD"/>
    <w:rsid w:val="4AA5843E"/>
    <w:rsid w:val="4AAA93EA"/>
    <w:rsid w:val="4AAFB716"/>
    <w:rsid w:val="4AFFFFE7"/>
    <w:rsid w:val="4B4C3B24"/>
    <w:rsid w:val="4B53B747"/>
    <w:rsid w:val="4B5570E8"/>
    <w:rsid w:val="4B657A2D"/>
    <w:rsid w:val="4B7EC50F"/>
    <w:rsid w:val="4B8AD12B"/>
    <w:rsid w:val="4BAA2820"/>
    <w:rsid w:val="4BAEFE33"/>
    <w:rsid w:val="4BBCC637"/>
    <w:rsid w:val="4BD9470B"/>
    <w:rsid w:val="4BE20785"/>
    <w:rsid w:val="4BFBF214"/>
    <w:rsid w:val="4C20FF8F"/>
    <w:rsid w:val="4C23F7E1"/>
    <w:rsid w:val="4C30D8A5"/>
    <w:rsid w:val="4C4A2C5D"/>
    <w:rsid w:val="4C528BDF"/>
    <w:rsid w:val="4C76C214"/>
    <w:rsid w:val="4C8DDCE7"/>
    <w:rsid w:val="4CC385E0"/>
    <w:rsid w:val="4CC62273"/>
    <w:rsid w:val="4CE7EB43"/>
    <w:rsid w:val="4CF68CC5"/>
    <w:rsid w:val="4D0424B5"/>
    <w:rsid w:val="4D0B40C9"/>
    <w:rsid w:val="4D2ABE7E"/>
    <w:rsid w:val="4D771596"/>
    <w:rsid w:val="4D97BEF9"/>
    <w:rsid w:val="4DB76D24"/>
    <w:rsid w:val="4DBE05E8"/>
    <w:rsid w:val="4DBF352F"/>
    <w:rsid w:val="4DDF00B6"/>
    <w:rsid w:val="4DE7ACFB"/>
    <w:rsid w:val="4DF72FB0"/>
    <w:rsid w:val="4E06EC2A"/>
    <w:rsid w:val="4E332F38"/>
    <w:rsid w:val="4E45D85E"/>
    <w:rsid w:val="4E468BF6"/>
    <w:rsid w:val="4E5B0469"/>
    <w:rsid w:val="4E5CBE02"/>
    <w:rsid w:val="4E94A67C"/>
    <w:rsid w:val="4E9C1ED0"/>
    <w:rsid w:val="4EA7A4B0"/>
    <w:rsid w:val="4EF11E1E"/>
    <w:rsid w:val="4EF2B320"/>
    <w:rsid w:val="4F04188C"/>
    <w:rsid w:val="4F053B0E"/>
    <w:rsid w:val="4F3B4E2D"/>
    <w:rsid w:val="4F43DB78"/>
    <w:rsid w:val="4F4D3868"/>
    <w:rsid w:val="4F70D62C"/>
    <w:rsid w:val="4F85B57D"/>
    <w:rsid w:val="4FA4C515"/>
    <w:rsid w:val="4FA61B43"/>
    <w:rsid w:val="4FCBCF6A"/>
    <w:rsid w:val="4FE62F34"/>
    <w:rsid w:val="4FEF7140"/>
    <w:rsid w:val="4FFFF060"/>
    <w:rsid w:val="500E15B9"/>
    <w:rsid w:val="501E0401"/>
    <w:rsid w:val="502D2146"/>
    <w:rsid w:val="502F5C4A"/>
    <w:rsid w:val="505E02C2"/>
    <w:rsid w:val="5064187D"/>
    <w:rsid w:val="506EE2EE"/>
    <w:rsid w:val="507D7BB6"/>
    <w:rsid w:val="5081B2F1"/>
    <w:rsid w:val="509515D0"/>
    <w:rsid w:val="50D232B9"/>
    <w:rsid w:val="50D874BB"/>
    <w:rsid w:val="50FF1FC4"/>
    <w:rsid w:val="51069381"/>
    <w:rsid w:val="5169E945"/>
    <w:rsid w:val="516DD037"/>
    <w:rsid w:val="519CE22B"/>
    <w:rsid w:val="51A2CC2C"/>
    <w:rsid w:val="51A6652A"/>
    <w:rsid w:val="51C9C0B4"/>
    <w:rsid w:val="51CC6FFF"/>
    <w:rsid w:val="51E4B707"/>
    <w:rsid w:val="51F16FE3"/>
    <w:rsid w:val="521F7C8B"/>
    <w:rsid w:val="5245B380"/>
    <w:rsid w:val="525147E5"/>
    <w:rsid w:val="525D8B8B"/>
    <w:rsid w:val="525FB6C1"/>
    <w:rsid w:val="526E031A"/>
    <w:rsid w:val="526FF579"/>
    <w:rsid w:val="527FDD66"/>
    <w:rsid w:val="52A61A09"/>
    <w:rsid w:val="52A74ED8"/>
    <w:rsid w:val="52AA7FEE"/>
    <w:rsid w:val="52B02A4F"/>
    <w:rsid w:val="52BF522D"/>
    <w:rsid w:val="52BF69A4"/>
    <w:rsid w:val="52C92D19"/>
    <w:rsid w:val="52DBD43B"/>
    <w:rsid w:val="52E34522"/>
    <w:rsid w:val="530E1AE1"/>
    <w:rsid w:val="531A06B8"/>
    <w:rsid w:val="531C00D7"/>
    <w:rsid w:val="533EDA46"/>
    <w:rsid w:val="53425841"/>
    <w:rsid w:val="5349DE67"/>
    <w:rsid w:val="534BCA92"/>
    <w:rsid w:val="535166E3"/>
    <w:rsid w:val="5358A391"/>
    <w:rsid w:val="535F1BCC"/>
    <w:rsid w:val="5365BBA1"/>
    <w:rsid w:val="5391A760"/>
    <w:rsid w:val="53937875"/>
    <w:rsid w:val="539D5D3E"/>
    <w:rsid w:val="53A860D1"/>
    <w:rsid w:val="53C54BFD"/>
    <w:rsid w:val="53DD722A"/>
    <w:rsid w:val="53DF8093"/>
    <w:rsid w:val="53EAD92B"/>
    <w:rsid w:val="5413B93F"/>
    <w:rsid w:val="5418BC05"/>
    <w:rsid w:val="5423F7F7"/>
    <w:rsid w:val="5435E4BD"/>
    <w:rsid w:val="5449660E"/>
    <w:rsid w:val="5462CC81"/>
    <w:rsid w:val="54891D26"/>
    <w:rsid w:val="54B3B785"/>
    <w:rsid w:val="54EBF016"/>
    <w:rsid w:val="54F473F2"/>
    <w:rsid w:val="54FFE247"/>
    <w:rsid w:val="55076928"/>
    <w:rsid w:val="551AEA47"/>
    <w:rsid w:val="551DDB2E"/>
    <w:rsid w:val="552CD186"/>
    <w:rsid w:val="552EF4A6"/>
    <w:rsid w:val="5539F16D"/>
    <w:rsid w:val="556649BB"/>
    <w:rsid w:val="557C03F0"/>
    <w:rsid w:val="5581C6ED"/>
    <w:rsid w:val="55A1F9B0"/>
    <w:rsid w:val="55E3084F"/>
    <w:rsid w:val="55EEDE62"/>
    <w:rsid w:val="55F6F2EF"/>
    <w:rsid w:val="5611FE0F"/>
    <w:rsid w:val="561566C3"/>
    <w:rsid w:val="5623C352"/>
    <w:rsid w:val="5628772B"/>
    <w:rsid w:val="5659CC2F"/>
    <w:rsid w:val="5666CBC5"/>
    <w:rsid w:val="5694F47C"/>
    <w:rsid w:val="56AE65FE"/>
    <w:rsid w:val="56CA1D18"/>
    <w:rsid w:val="56CA6797"/>
    <w:rsid w:val="56EC7167"/>
    <w:rsid w:val="572015B2"/>
    <w:rsid w:val="574A49C8"/>
    <w:rsid w:val="57505CC7"/>
    <w:rsid w:val="57516174"/>
    <w:rsid w:val="5752EE41"/>
    <w:rsid w:val="5777B5CC"/>
    <w:rsid w:val="57864051"/>
    <w:rsid w:val="578F598A"/>
    <w:rsid w:val="57953FF3"/>
    <w:rsid w:val="579E8BD7"/>
    <w:rsid w:val="57D7D95B"/>
    <w:rsid w:val="57FD36C5"/>
    <w:rsid w:val="580952A2"/>
    <w:rsid w:val="58121898"/>
    <w:rsid w:val="58257AC8"/>
    <w:rsid w:val="582E61A8"/>
    <w:rsid w:val="58427019"/>
    <w:rsid w:val="584CEC66"/>
    <w:rsid w:val="584D29AE"/>
    <w:rsid w:val="587525AC"/>
    <w:rsid w:val="58886C11"/>
    <w:rsid w:val="589CB598"/>
    <w:rsid w:val="58A8F6C2"/>
    <w:rsid w:val="58B10727"/>
    <w:rsid w:val="58D86754"/>
    <w:rsid w:val="58DC4204"/>
    <w:rsid w:val="591B12A2"/>
    <w:rsid w:val="591D5110"/>
    <w:rsid w:val="592A483E"/>
    <w:rsid w:val="59329529"/>
    <w:rsid w:val="5956C5AC"/>
    <w:rsid w:val="59573765"/>
    <w:rsid w:val="597D4A07"/>
    <w:rsid w:val="597DB8FD"/>
    <w:rsid w:val="59929566"/>
    <w:rsid w:val="599C281C"/>
    <w:rsid w:val="59B50C36"/>
    <w:rsid w:val="59C7E515"/>
    <w:rsid w:val="59CAA02F"/>
    <w:rsid w:val="59DFB32D"/>
    <w:rsid w:val="59FEF45D"/>
    <w:rsid w:val="5A1CE454"/>
    <w:rsid w:val="5A2975A5"/>
    <w:rsid w:val="5A53F16D"/>
    <w:rsid w:val="5A60B0F0"/>
    <w:rsid w:val="5A8C5FB9"/>
    <w:rsid w:val="5A914DB2"/>
    <w:rsid w:val="5A93397B"/>
    <w:rsid w:val="5A958E9B"/>
    <w:rsid w:val="5A9BC210"/>
    <w:rsid w:val="5A9EC4CA"/>
    <w:rsid w:val="5ABB061F"/>
    <w:rsid w:val="5AC19412"/>
    <w:rsid w:val="5AC32713"/>
    <w:rsid w:val="5ACED5C4"/>
    <w:rsid w:val="5AD91F34"/>
    <w:rsid w:val="5ADE4CEA"/>
    <w:rsid w:val="5AE09367"/>
    <w:rsid w:val="5B0A40F4"/>
    <w:rsid w:val="5B2D70E4"/>
    <w:rsid w:val="5B33B65A"/>
    <w:rsid w:val="5B49A523"/>
    <w:rsid w:val="5B52E484"/>
    <w:rsid w:val="5B5A2AE3"/>
    <w:rsid w:val="5B6046DF"/>
    <w:rsid w:val="5B7ABE7E"/>
    <w:rsid w:val="5B86004F"/>
    <w:rsid w:val="5BB0F51A"/>
    <w:rsid w:val="5BBA80CF"/>
    <w:rsid w:val="5BBDA609"/>
    <w:rsid w:val="5BD533D1"/>
    <w:rsid w:val="5BDD9334"/>
    <w:rsid w:val="5BE1640D"/>
    <w:rsid w:val="5BEB4574"/>
    <w:rsid w:val="5C0FB482"/>
    <w:rsid w:val="5C135682"/>
    <w:rsid w:val="5C218D0A"/>
    <w:rsid w:val="5C2BBB70"/>
    <w:rsid w:val="5C3EA7CC"/>
    <w:rsid w:val="5C93AE13"/>
    <w:rsid w:val="5CAB9A5C"/>
    <w:rsid w:val="5CF5E88A"/>
    <w:rsid w:val="5D02F020"/>
    <w:rsid w:val="5D073395"/>
    <w:rsid w:val="5D0B96D1"/>
    <w:rsid w:val="5D18EBC4"/>
    <w:rsid w:val="5D22503B"/>
    <w:rsid w:val="5D2F0223"/>
    <w:rsid w:val="5D35AC0D"/>
    <w:rsid w:val="5D3B5CB9"/>
    <w:rsid w:val="5D43B308"/>
    <w:rsid w:val="5D591D56"/>
    <w:rsid w:val="5D7415B8"/>
    <w:rsid w:val="5D88F329"/>
    <w:rsid w:val="5D900334"/>
    <w:rsid w:val="5D9982A1"/>
    <w:rsid w:val="5D9AC65D"/>
    <w:rsid w:val="5DB0B5C1"/>
    <w:rsid w:val="5DC0853A"/>
    <w:rsid w:val="5DD82951"/>
    <w:rsid w:val="5DDD2EE5"/>
    <w:rsid w:val="5DEB57AD"/>
    <w:rsid w:val="5DF177F1"/>
    <w:rsid w:val="5DF7C403"/>
    <w:rsid w:val="5E038471"/>
    <w:rsid w:val="5E09BF70"/>
    <w:rsid w:val="5E139F23"/>
    <w:rsid w:val="5E183429"/>
    <w:rsid w:val="5E224627"/>
    <w:rsid w:val="5E3E35F0"/>
    <w:rsid w:val="5E63C797"/>
    <w:rsid w:val="5E697709"/>
    <w:rsid w:val="5E6C7849"/>
    <w:rsid w:val="5E878772"/>
    <w:rsid w:val="5E97C62A"/>
    <w:rsid w:val="5E9ACA7A"/>
    <w:rsid w:val="5EA39C18"/>
    <w:rsid w:val="5EA41974"/>
    <w:rsid w:val="5EB4439C"/>
    <w:rsid w:val="5EC0BAEA"/>
    <w:rsid w:val="5EC53EF2"/>
    <w:rsid w:val="5ED94D51"/>
    <w:rsid w:val="5EDA996D"/>
    <w:rsid w:val="5EF94FEC"/>
    <w:rsid w:val="5F02EEE8"/>
    <w:rsid w:val="5F216F1B"/>
    <w:rsid w:val="5F2D5286"/>
    <w:rsid w:val="5F4C8622"/>
    <w:rsid w:val="5F6445FF"/>
    <w:rsid w:val="5F6940A5"/>
    <w:rsid w:val="5F6B96EF"/>
    <w:rsid w:val="5F6E5A19"/>
    <w:rsid w:val="5F930AA3"/>
    <w:rsid w:val="5F99C622"/>
    <w:rsid w:val="5F9C3205"/>
    <w:rsid w:val="5FB39CAB"/>
    <w:rsid w:val="5FB954AC"/>
    <w:rsid w:val="5FB964F5"/>
    <w:rsid w:val="5FCAF00D"/>
    <w:rsid w:val="5FCC7DC5"/>
    <w:rsid w:val="5FFBE97B"/>
    <w:rsid w:val="60345541"/>
    <w:rsid w:val="6035CCD4"/>
    <w:rsid w:val="6075DCA3"/>
    <w:rsid w:val="60BEABBC"/>
    <w:rsid w:val="60D3C787"/>
    <w:rsid w:val="60F49555"/>
    <w:rsid w:val="60F8A0A7"/>
    <w:rsid w:val="610974F6"/>
    <w:rsid w:val="610CD331"/>
    <w:rsid w:val="611B8E75"/>
    <w:rsid w:val="6144237F"/>
    <w:rsid w:val="61447DFC"/>
    <w:rsid w:val="61602ECA"/>
    <w:rsid w:val="61818B17"/>
    <w:rsid w:val="619A43D6"/>
    <w:rsid w:val="61CD42B7"/>
    <w:rsid w:val="61D36897"/>
    <w:rsid w:val="61F12244"/>
    <w:rsid w:val="61FB4B48"/>
    <w:rsid w:val="6201A9F8"/>
    <w:rsid w:val="621C949E"/>
    <w:rsid w:val="6230F0AE"/>
    <w:rsid w:val="62353835"/>
    <w:rsid w:val="623B5550"/>
    <w:rsid w:val="623CF46F"/>
    <w:rsid w:val="623DD3E8"/>
    <w:rsid w:val="62619CFC"/>
    <w:rsid w:val="628F2DE5"/>
    <w:rsid w:val="62930F6E"/>
    <w:rsid w:val="62993867"/>
    <w:rsid w:val="62A916D5"/>
    <w:rsid w:val="62CDC91A"/>
    <w:rsid w:val="62DAE5E3"/>
    <w:rsid w:val="62DC11BD"/>
    <w:rsid w:val="62E53EAA"/>
    <w:rsid w:val="62E94D40"/>
    <w:rsid w:val="62ED8108"/>
    <w:rsid w:val="6367E2A9"/>
    <w:rsid w:val="636B3115"/>
    <w:rsid w:val="636BF603"/>
    <w:rsid w:val="6380C832"/>
    <w:rsid w:val="63926D1B"/>
    <w:rsid w:val="63A28D89"/>
    <w:rsid w:val="63A94CC8"/>
    <w:rsid w:val="63AA9E3D"/>
    <w:rsid w:val="63CF696C"/>
    <w:rsid w:val="63DF8D7B"/>
    <w:rsid w:val="63EAFF45"/>
    <w:rsid w:val="6406C589"/>
    <w:rsid w:val="641F33EC"/>
    <w:rsid w:val="6431690A"/>
    <w:rsid w:val="64478005"/>
    <w:rsid w:val="64478680"/>
    <w:rsid w:val="6485979B"/>
    <w:rsid w:val="6488AF35"/>
    <w:rsid w:val="649D82D7"/>
    <w:rsid w:val="64A8F93D"/>
    <w:rsid w:val="64D0E43F"/>
    <w:rsid w:val="6511E359"/>
    <w:rsid w:val="6518802E"/>
    <w:rsid w:val="6533DA51"/>
    <w:rsid w:val="65575E40"/>
    <w:rsid w:val="65690514"/>
    <w:rsid w:val="659B39BF"/>
    <w:rsid w:val="65C2C487"/>
    <w:rsid w:val="65D3A659"/>
    <w:rsid w:val="65ED9446"/>
    <w:rsid w:val="65FF56F5"/>
    <w:rsid w:val="663B6418"/>
    <w:rsid w:val="6647A878"/>
    <w:rsid w:val="6649AA21"/>
    <w:rsid w:val="664D8B1D"/>
    <w:rsid w:val="66770ACF"/>
    <w:rsid w:val="667D9F17"/>
    <w:rsid w:val="669EAC3F"/>
    <w:rsid w:val="66C962B6"/>
    <w:rsid w:val="66D8F5CB"/>
    <w:rsid w:val="66EA7F31"/>
    <w:rsid w:val="66F1EBEF"/>
    <w:rsid w:val="66F40A84"/>
    <w:rsid w:val="6708ABD6"/>
    <w:rsid w:val="671CBD44"/>
    <w:rsid w:val="67464F3B"/>
    <w:rsid w:val="6746BD90"/>
    <w:rsid w:val="675A5E50"/>
    <w:rsid w:val="6779ADA0"/>
    <w:rsid w:val="6794B33B"/>
    <w:rsid w:val="67B8A85F"/>
    <w:rsid w:val="67CBDFC0"/>
    <w:rsid w:val="67E63450"/>
    <w:rsid w:val="6808ED12"/>
    <w:rsid w:val="681C4D4D"/>
    <w:rsid w:val="6821B777"/>
    <w:rsid w:val="6844B64E"/>
    <w:rsid w:val="6870FC8F"/>
    <w:rsid w:val="687AD096"/>
    <w:rsid w:val="68AA8454"/>
    <w:rsid w:val="68C841C2"/>
    <w:rsid w:val="68C9278E"/>
    <w:rsid w:val="68D76D0D"/>
    <w:rsid w:val="68DC7032"/>
    <w:rsid w:val="68DEE370"/>
    <w:rsid w:val="68F785D6"/>
    <w:rsid w:val="691158B9"/>
    <w:rsid w:val="69144DE7"/>
    <w:rsid w:val="691C1CF4"/>
    <w:rsid w:val="693648DA"/>
    <w:rsid w:val="694B6849"/>
    <w:rsid w:val="69556123"/>
    <w:rsid w:val="6974017F"/>
    <w:rsid w:val="697D89C3"/>
    <w:rsid w:val="698606B3"/>
    <w:rsid w:val="698F663E"/>
    <w:rsid w:val="699B2C13"/>
    <w:rsid w:val="69D5D573"/>
    <w:rsid w:val="69DF4516"/>
    <w:rsid w:val="69EA7A20"/>
    <w:rsid w:val="69EAACCA"/>
    <w:rsid w:val="69F95C72"/>
    <w:rsid w:val="69FE5333"/>
    <w:rsid w:val="6A03AF2A"/>
    <w:rsid w:val="6A0A4963"/>
    <w:rsid w:val="6A0C6BF3"/>
    <w:rsid w:val="6A20C6BF"/>
    <w:rsid w:val="6A230054"/>
    <w:rsid w:val="6A30492E"/>
    <w:rsid w:val="6A356FF4"/>
    <w:rsid w:val="6A56E3B8"/>
    <w:rsid w:val="6A643F18"/>
    <w:rsid w:val="6A81B61D"/>
    <w:rsid w:val="6A9E2153"/>
    <w:rsid w:val="6AA60ED9"/>
    <w:rsid w:val="6AD44A9C"/>
    <w:rsid w:val="6ADC333D"/>
    <w:rsid w:val="6B1ABF75"/>
    <w:rsid w:val="6B4C1D2F"/>
    <w:rsid w:val="6B514BAD"/>
    <w:rsid w:val="6B73BDDC"/>
    <w:rsid w:val="6B7E5726"/>
    <w:rsid w:val="6B9C604D"/>
    <w:rsid w:val="6BA1A071"/>
    <w:rsid w:val="6BB8DC09"/>
    <w:rsid w:val="6BD151C7"/>
    <w:rsid w:val="6BE33F3D"/>
    <w:rsid w:val="6BE864F4"/>
    <w:rsid w:val="6C000F79"/>
    <w:rsid w:val="6C04B584"/>
    <w:rsid w:val="6C08C1AC"/>
    <w:rsid w:val="6C218DC1"/>
    <w:rsid w:val="6C21B046"/>
    <w:rsid w:val="6C32F6B0"/>
    <w:rsid w:val="6C6308A9"/>
    <w:rsid w:val="6C821B5E"/>
    <w:rsid w:val="6C83D5E2"/>
    <w:rsid w:val="6C8A7ACD"/>
    <w:rsid w:val="6CDF218C"/>
    <w:rsid w:val="6CE9B2D6"/>
    <w:rsid w:val="6CF5C071"/>
    <w:rsid w:val="6CF5E8E8"/>
    <w:rsid w:val="6D0EB8B0"/>
    <w:rsid w:val="6D13A6F2"/>
    <w:rsid w:val="6D154A57"/>
    <w:rsid w:val="6D1B9E74"/>
    <w:rsid w:val="6D2FDDCF"/>
    <w:rsid w:val="6D318FB7"/>
    <w:rsid w:val="6D37FBCC"/>
    <w:rsid w:val="6D56E405"/>
    <w:rsid w:val="6D653BF5"/>
    <w:rsid w:val="6D6893FC"/>
    <w:rsid w:val="6D6F787B"/>
    <w:rsid w:val="6D7D641E"/>
    <w:rsid w:val="6D94AC76"/>
    <w:rsid w:val="6D94B7FA"/>
    <w:rsid w:val="6DA30A77"/>
    <w:rsid w:val="6DC16648"/>
    <w:rsid w:val="6DC5495A"/>
    <w:rsid w:val="6DCD2E6D"/>
    <w:rsid w:val="6DD093B1"/>
    <w:rsid w:val="6DDDAF9B"/>
    <w:rsid w:val="6DDE4EBE"/>
    <w:rsid w:val="6DDF0960"/>
    <w:rsid w:val="6DE09286"/>
    <w:rsid w:val="6DE8EF24"/>
    <w:rsid w:val="6E2E79BA"/>
    <w:rsid w:val="6E308183"/>
    <w:rsid w:val="6E4760D8"/>
    <w:rsid w:val="6E5A9FD8"/>
    <w:rsid w:val="6E5E21B7"/>
    <w:rsid w:val="6E67315C"/>
    <w:rsid w:val="6E73B20A"/>
    <w:rsid w:val="6E750931"/>
    <w:rsid w:val="6E93D6EA"/>
    <w:rsid w:val="6EB687DC"/>
    <w:rsid w:val="6ECAA37F"/>
    <w:rsid w:val="6ED0FFF5"/>
    <w:rsid w:val="6EFA215C"/>
    <w:rsid w:val="6F0E2361"/>
    <w:rsid w:val="6F125B60"/>
    <w:rsid w:val="6F1FF38F"/>
    <w:rsid w:val="6F2D107A"/>
    <w:rsid w:val="6F377D6A"/>
    <w:rsid w:val="6F411D9A"/>
    <w:rsid w:val="6F43B254"/>
    <w:rsid w:val="6F47340A"/>
    <w:rsid w:val="6F4F6565"/>
    <w:rsid w:val="6F503A46"/>
    <w:rsid w:val="6F675B88"/>
    <w:rsid w:val="6F6A9772"/>
    <w:rsid w:val="6F85B22C"/>
    <w:rsid w:val="6F8E5172"/>
    <w:rsid w:val="6F9758EE"/>
    <w:rsid w:val="6FB7D6EB"/>
    <w:rsid w:val="6FB80BE9"/>
    <w:rsid w:val="6FC7B35F"/>
    <w:rsid w:val="6FD4F2EC"/>
    <w:rsid w:val="6FDB0D0A"/>
    <w:rsid w:val="6FF10715"/>
    <w:rsid w:val="6FF55450"/>
    <w:rsid w:val="700DAC5A"/>
    <w:rsid w:val="7016DB23"/>
    <w:rsid w:val="701D11F4"/>
    <w:rsid w:val="70367FE6"/>
    <w:rsid w:val="7041EA37"/>
    <w:rsid w:val="705C8E96"/>
    <w:rsid w:val="708F509C"/>
    <w:rsid w:val="709448C5"/>
    <w:rsid w:val="70B85A22"/>
    <w:rsid w:val="70B86107"/>
    <w:rsid w:val="70C5D653"/>
    <w:rsid w:val="70D11AD1"/>
    <w:rsid w:val="70D23F35"/>
    <w:rsid w:val="70E50651"/>
    <w:rsid w:val="70EB4956"/>
    <w:rsid w:val="70F2954A"/>
    <w:rsid w:val="70FBEFD5"/>
    <w:rsid w:val="7103DCD6"/>
    <w:rsid w:val="71119E24"/>
    <w:rsid w:val="712BD6F6"/>
    <w:rsid w:val="712C7529"/>
    <w:rsid w:val="713AE603"/>
    <w:rsid w:val="715550F4"/>
    <w:rsid w:val="7165C9F1"/>
    <w:rsid w:val="7170E4B6"/>
    <w:rsid w:val="7172E90E"/>
    <w:rsid w:val="71A8E0B5"/>
    <w:rsid w:val="71AF74F7"/>
    <w:rsid w:val="7205C68C"/>
    <w:rsid w:val="720FEDEA"/>
    <w:rsid w:val="721B43CB"/>
    <w:rsid w:val="721E1C1E"/>
    <w:rsid w:val="722F1CF8"/>
    <w:rsid w:val="7237AA7F"/>
    <w:rsid w:val="726E453D"/>
    <w:rsid w:val="72774E1B"/>
    <w:rsid w:val="729B8CD3"/>
    <w:rsid w:val="72A0DB2C"/>
    <w:rsid w:val="72B2A91B"/>
    <w:rsid w:val="72C21752"/>
    <w:rsid w:val="72D0C9A6"/>
    <w:rsid w:val="72DF41F6"/>
    <w:rsid w:val="7327CFF4"/>
    <w:rsid w:val="732C1BE2"/>
    <w:rsid w:val="7334C32B"/>
    <w:rsid w:val="736F3593"/>
    <w:rsid w:val="737EBB0F"/>
    <w:rsid w:val="738EA936"/>
    <w:rsid w:val="73ADE5E1"/>
    <w:rsid w:val="73BDE927"/>
    <w:rsid w:val="73DCA05D"/>
    <w:rsid w:val="740C6A37"/>
    <w:rsid w:val="742A360C"/>
    <w:rsid w:val="742DF9E5"/>
    <w:rsid w:val="745C4D4C"/>
    <w:rsid w:val="746DBCC3"/>
    <w:rsid w:val="74C02000"/>
    <w:rsid w:val="74C1C87B"/>
    <w:rsid w:val="74EDC9DE"/>
    <w:rsid w:val="74EEFFA8"/>
    <w:rsid w:val="752B46B8"/>
    <w:rsid w:val="752CBE0B"/>
    <w:rsid w:val="754A8769"/>
    <w:rsid w:val="7553E04D"/>
    <w:rsid w:val="75705DF0"/>
    <w:rsid w:val="758F8F12"/>
    <w:rsid w:val="75982EB1"/>
    <w:rsid w:val="75A4B53E"/>
    <w:rsid w:val="75AB9EFC"/>
    <w:rsid w:val="75D432A2"/>
    <w:rsid w:val="75D9D8F6"/>
    <w:rsid w:val="75E3E650"/>
    <w:rsid w:val="75E5810D"/>
    <w:rsid w:val="75F169A3"/>
    <w:rsid w:val="75F884C4"/>
    <w:rsid w:val="75FD2D6D"/>
    <w:rsid w:val="75FF4819"/>
    <w:rsid w:val="76091058"/>
    <w:rsid w:val="761DC833"/>
    <w:rsid w:val="762689F8"/>
    <w:rsid w:val="762CE4D8"/>
    <w:rsid w:val="764D1614"/>
    <w:rsid w:val="764FBB62"/>
    <w:rsid w:val="76732F7A"/>
    <w:rsid w:val="768E06B0"/>
    <w:rsid w:val="76A406BC"/>
    <w:rsid w:val="76B2C144"/>
    <w:rsid w:val="76B4EA9A"/>
    <w:rsid w:val="76BAF417"/>
    <w:rsid w:val="76BC4506"/>
    <w:rsid w:val="76C3438A"/>
    <w:rsid w:val="76C3AABD"/>
    <w:rsid w:val="76DD4E2A"/>
    <w:rsid w:val="7712E9A7"/>
    <w:rsid w:val="772C7DA9"/>
    <w:rsid w:val="774D75EB"/>
    <w:rsid w:val="7763F62D"/>
    <w:rsid w:val="776C4A92"/>
    <w:rsid w:val="778AA886"/>
    <w:rsid w:val="7798FDCE"/>
    <w:rsid w:val="779F1403"/>
    <w:rsid w:val="77E87CD7"/>
    <w:rsid w:val="77FD4A9A"/>
    <w:rsid w:val="780A841D"/>
    <w:rsid w:val="780C3E1C"/>
    <w:rsid w:val="7815E36B"/>
    <w:rsid w:val="782E9453"/>
    <w:rsid w:val="7836ACAA"/>
    <w:rsid w:val="783F0DCF"/>
    <w:rsid w:val="7844B23B"/>
    <w:rsid w:val="78451EC2"/>
    <w:rsid w:val="7850E5DB"/>
    <w:rsid w:val="78592504"/>
    <w:rsid w:val="785C94A0"/>
    <w:rsid w:val="785F2C77"/>
    <w:rsid w:val="7866B914"/>
    <w:rsid w:val="7872C99B"/>
    <w:rsid w:val="78764A88"/>
    <w:rsid w:val="7882F853"/>
    <w:rsid w:val="7885238D"/>
    <w:rsid w:val="788EE146"/>
    <w:rsid w:val="78A16016"/>
    <w:rsid w:val="78A33698"/>
    <w:rsid w:val="78A76B57"/>
    <w:rsid w:val="78B655FC"/>
    <w:rsid w:val="78D4BD09"/>
    <w:rsid w:val="78DF861D"/>
    <w:rsid w:val="78DFC171"/>
    <w:rsid w:val="78E225A0"/>
    <w:rsid w:val="78E8E3AE"/>
    <w:rsid w:val="78EC9FEB"/>
    <w:rsid w:val="78FC3B55"/>
    <w:rsid w:val="7903DF48"/>
    <w:rsid w:val="790CC8DB"/>
    <w:rsid w:val="7915FCC6"/>
    <w:rsid w:val="79267F72"/>
    <w:rsid w:val="792F43CD"/>
    <w:rsid w:val="7934CE2F"/>
    <w:rsid w:val="793B869B"/>
    <w:rsid w:val="79418259"/>
    <w:rsid w:val="796D9654"/>
    <w:rsid w:val="7970E120"/>
    <w:rsid w:val="797DE91B"/>
    <w:rsid w:val="79A1BFEF"/>
    <w:rsid w:val="79A2AED1"/>
    <w:rsid w:val="79FB3991"/>
    <w:rsid w:val="79FBE325"/>
    <w:rsid w:val="7A00881E"/>
    <w:rsid w:val="7A0CBDB5"/>
    <w:rsid w:val="7A1AF750"/>
    <w:rsid w:val="7A5392B6"/>
    <w:rsid w:val="7A606998"/>
    <w:rsid w:val="7A705991"/>
    <w:rsid w:val="7A7646DC"/>
    <w:rsid w:val="7A8F102E"/>
    <w:rsid w:val="7A9CF8D7"/>
    <w:rsid w:val="7AB0DC3F"/>
    <w:rsid w:val="7AB21543"/>
    <w:rsid w:val="7AB43EA2"/>
    <w:rsid w:val="7AB9D063"/>
    <w:rsid w:val="7AE3497D"/>
    <w:rsid w:val="7AF85D40"/>
    <w:rsid w:val="7AFA6741"/>
    <w:rsid w:val="7B028572"/>
    <w:rsid w:val="7B0A8DAA"/>
    <w:rsid w:val="7B3F1DA8"/>
    <w:rsid w:val="7BC07061"/>
    <w:rsid w:val="7BCACB73"/>
    <w:rsid w:val="7BCFFDE6"/>
    <w:rsid w:val="7BD2600A"/>
    <w:rsid w:val="7BDCE785"/>
    <w:rsid w:val="7BEB975F"/>
    <w:rsid w:val="7BF8B068"/>
    <w:rsid w:val="7C03D09E"/>
    <w:rsid w:val="7C3FC196"/>
    <w:rsid w:val="7C4095D5"/>
    <w:rsid w:val="7C595CC9"/>
    <w:rsid w:val="7C5F2060"/>
    <w:rsid w:val="7C6C111F"/>
    <w:rsid w:val="7C6FC759"/>
    <w:rsid w:val="7C7D6730"/>
    <w:rsid w:val="7C818402"/>
    <w:rsid w:val="7C9FE871"/>
    <w:rsid w:val="7CC8B6EC"/>
    <w:rsid w:val="7CD90084"/>
    <w:rsid w:val="7CFBDA91"/>
    <w:rsid w:val="7D3F5FCE"/>
    <w:rsid w:val="7D4A52C4"/>
    <w:rsid w:val="7D710D67"/>
    <w:rsid w:val="7D8B9F64"/>
    <w:rsid w:val="7DBA7661"/>
    <w:rsid w:val="7DC35E51"/>
    <w:rsid w:val="7DE241ED"/>
    <w:rsid w:val="7DEFACA8"/>
    <w:rsid w:val="7DF3D365"/>
    <w:rsid w:val="7DF6C03F"/>
    <w:rsid w:val="7DFDD5D8"/>
    <w:rsid w:val="7E343EAC"/>
    <w:rsid w:val="7E432EA8"/>
    <w:rsid w:val="7E80B8B9"/>
    <w:rsid w:val="7E8741B4"/>
    <w:rsid w:val="7E8C4A20"/>
    <w:rsid w:val="7E97AAF2"/>
    <w:rsid w:val="7EB9606A"/>
    <w:rsid w:val="7EBB8E1B"/>
    <w:rsid w:val="7EEFA41C"/>
    <w:rsid w:val="7EF5B039"/>
    <w:rsid w:val="7EFA275D"/>
    <w:rsid w:val="7F133286"/>
    <w:rsid w:val="7F1D9B85"/>
    <w:rsid w:val="7F34D7FE"/>
    <w:rsid w:val="7F35C22C"/>
    <w:rsid w:val="7F7B9CC7"/>
    <w:rsid w:val="7F8088C4"/>
    <w:rsid w:val="7F8E8FBA"/>
    <w:rsid w:val="7F92220A"/>
    <w:rsid w:val="7F97CDD7"/>
    <w:rsid w:val="7F9FABF6"/>
    <w:rsid w:val="7FBEDD58"/>
    <w:rsid w:val="7FD3ADE7"/>
    <w:rsid w:val="7FD40967"/>
    <w:rsid w:val="7FE0CBC6"/>
    <w:rsid w:val="7FEAC73F"/>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B5221C"/>
  <w15:docId w15:val="{45CB2E94-DD56-404C-A9A6-ED535C53D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F7FCE"/>
    <w:pPr>
      <w:overflowPunct w:val="0"/>
      <w:autoSpaceDE w:val="0"/>
      <w:autoSpaceDN w:val="0"/>
      <w:adjustRightInd w:val="0"/>
      <w:spacing w:after="0" w:line="240" w:lineRule="atLeast"/>
      <w:ind w:firstLine="227"/>
      <w:jc w:val="both"/>
      <w:textAlignment w:val="baseline"/>
    </w:pPr>
    <w:rPr>
      <w:rFonts w:ascii="Times New Roman" w:eastAsia="Times New Roman" w:hAnsi="Times New Roman"/>
      <w:sz w:val="20"/>
      <w:szCs w:val="20"/>
      <w:lang w:eastAsia="de-DE" w:bidi="ar-SA"/>
    </w:rPr>
  </w:style>
  <w:style w:type="paragraph" w:styleId="Heading1">
    <w:name w:val="heading 1"/>
    <w:basedOn w:val="Normal"/>
    <w:next w:val="Normal"/>
    <w:link w:val="Heading1Char"/>
    <w:qFormat/>
    <w:rsid w:val="00B17E0A"/>
    <w:pPr>
      <w:keepNext/>
      <w:keepLines/>
      <w:numPr>
        <w:numId w:val="20"/>
      </w:numPr>
      <w:suppressAutoHyphens/>
      <w:spacing w:before="360" w:after="240" w:line="300" w:lineRule="atLeast"/>
      <w:jc w:val="left"/>
      <w:outlineLvl w:val="0"/>
    </w:pPr>
    <w:rPr>
      <w:b/>
      <w:sz w:val="24"/>
    </w:rPr>
  </w:style>
  <w:style w:type="paragraph" w:styleId="Heading2">
    <w:name w:val="heading 2"/>
    <w:basedOn w:val="Normal"/>
    <w:next w:val="Normal"/>
    <w:link w:val="Heading2Char"/>
    <w:qFormat/>
    <w:rsid w:val="00B17E0A"/>
    <w:pPr>
      <w:keepNext/>
      <w:keepLines/>
      <w:numPr>
        <w:ilvl w:val="1"/>
        <w:numId w:val="20"/>
      </w:numPr>
      <w:suppressAutoHyphens/>
      <w:spacing w:before="360" w:after="160"/>
      <w:outlineLvl w:val="1"/>
    </w:pPr>
    <w:rPr>
      <w:b/>
    </w:rPr>
  </w:style>
  <w:style w:type="paragraph" w:styleId="Heading3">
    <w:name w:val="heading 3"/>
    <w:basedOn w:val="Normal"/>
    <w:next w:val="Normal"/>
    <w:link w:val="Heading3Char"/>
    <w:qFormat/>
    <w:rsid w:val="00B17E0A"/>
    <w:pPr>
      <w:numPr>
        <w:ilvl w:val="2"/>
        <w:numId w:val="20"/>
      </w:numPr>
      <w:spacing w:before="360"/>
      <w:outlineLvl w:val="2"/>
    </w:pPr>
  </w:style>
  <w:style w:type="paragraph" w:styleId="Heading4">
    <w:name w:val="heading 4"/>
    <w:basedOn w:val="Normal"/>
    <w:next w:val="Normal"/>
    <w:link w:val="Heading4Char"/>
    <w:qFormat/>
    <w:rsid w:val="00B17E0A"/>
    <w:pPr>
      <w:numPr>
        <w:ilvl w:val="3"/>
        <w:numId w:val="20"/>
      </w:numPr>
      <w:spacing w:before="240"/>
      <w:outlineLvl w:val="3"/>
    </w:pPr>
  </w:style>
  <w:style w:type="paragraph" w:styleId="Heading5">
    <w:name w:val="heading 5"/>
    <w:basedOn w:val="Normal"/>
    <w:next w:val="Normal"/>
    <w:link w:val="Heading5Char"/>
    <w:qFormat/>
    <w:rsid w:val="00B17E0A"/>
    <w:pPr>
      <w:numPr>
        <w:ilvl w:val="4"/>
        <w:numId w:val="20"/>
      </w:numPr>
      <w:spacing w:before="240"/>
      <w:outlineLvl w:val="4"/>
    </w:pPr>
  </w:style>
  <w:style w:type="paragraph" w:styleId="Heading6">
    <w:name w:val="heading 6"/>
    <w:basedOn w:val="Normal"/>
    <w:next w:val="Normal"/>
    <w:link w:val="Heading6Char"/>
    <w:qFormat/>
    <w:rsid w:val="00B17E0A"/>
    <w:pPr>
      <w:numPr>
        <w:ilvl w:val="5"/>
        <w:numId w:val="20"/>
      </w:numPr>
      <w:spacing w:before="240"/>
      <w:outlineLvl w:val="5"/>
    </w:pPr>
  </w:style>
  <w:style w:type="paragraph" w:styleId="Heading7">
    <w:name w:val="heading 7"/>
    <w:basedOn w:val="Normal"/>
    <w:next w:val="Normal"/>
    <w:link w:val="Heading7Char"/>
    <w:qFormat/>
    <w:rsid w:val="00B17E0A"/>
    <w:pPr>
      <w:numPr>
        <w:ilvl w:val="6"/>
        <w:numId w:val="20"/>
      </w:numPr>
      <w:spacing w:before="240"/>
      <w:outlineLvl w:val="6"/>
    </w:pPr>
  </w:style>
  <w:style w:type="paragraph" w:styleId="Heading8">
    <w:name w:val="heading 8"/>
    <w:basedOn w:val="Normal"/>
    <w:next w:val="Normal"/>
    <w:link w:val="Heading8Char"/>
    <w:qFormat/>
    <w:rsid w:val="00B17E0A"/>
    <w:pPr>
      <w:numPr>
        <w:ilvl w:val="7"/>
        <w:numId w:val="20"/>
      </w:numPr>
      <w:spacing w:before="240"/>
      <w:outlineLvl w:val="7"/>
    </w:pPr>
  </w:style>
  <w:style w:type="paragraph" w:styleId="Heading9">
    <w:name w:val="heading 9"/>
    <w:basedOn w:val="Normal"/>
    <w:next w:val="Normal"/>
    <w:link w:val="Heading9Char"/>
    <w:qFormat/>
    <w:rsid w:val="00B17E0A"/>
    <w:pPr>
      <w:numPr>
        <w:ilvl w:val="8"/>
        <w:numId w:val="20"/>
      </w:numPr>
      <w:spacing w:before="24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rsid w:val="00B17E0A"/>
    <w:pPr>
      <w:spacing w:before="600" w:after="360" w:line="220" w:lineRule="atLeast"/>
      <w:ind w:left="567" w:right="567"/>
      <w:contextualSpacing/>
    </w:pPr>
    <w:rPr>
      <w:sz w:val="18"/>
    </w:rPr>
  </w:style>
  <w:style w:type="paragraph" w:customStyle="1" w:styleId="address">
    <w:name w:val="address"/>
    <w:basedOn w:val="Normal"/>
    <w:rsid w:val="00B17E0A"/>
    <w:pPr>
      <w:spacing w:after="200" w:line="220" w:lineRule="atLeast"/>
      <w:ind w:firstLine="0"/>
      <w:contextualSpacing/>
      <w:jc w:val="center"/>
    </w:pPr>
    <w:rPr>
      <w:sz w:val="18"/>
    </w:rPr>
  </w:style>
  <w:style w:type="numbering" w:customStyle="1" w:styleId="arabnumitem">
    <w:name w:val="arabnumitem"/>
    <w:basedOn w:val="NoList"/>
    <w:rsid w:val="00B17E0A"/>
    <w:pPr>
      <w:numPr>
        <w:numId w:val="10"/>
      </w:numPr>
    </w:pPr>
  </w:style>
  <w:style w:type="paragraph" w:styleId="ListBullet">
    <w:name w:val="List Bullet"/>
    <w:basedOn w:val="Normal"/>
    <w:rsid w:val="00B17E0A"/>
    <w:pPr>
      <w:numPr>
        <w:numId w:val="8"/>
      </w:numPr>
      <w:spacing w:before="120" w:after="120"/>
      <w:contextualSpacing/>
    </w:pPr>
  </w:style>
  <w:style w:type="paragraph" w:customStyle="1" w:styleId="author">
    <w:name w:val="author"/>
    <w:basedOn w:val="Normal"/>
    <w:next w:val="address"/>
    <w:rsid w:val="00B17E0A"/>
    <w:pPr>
      <w:spacing w:after="200"/>
      <w:ind w:firstLine="0"/>
      <w:jc w:val="center"/>
    </w:pPr>
  </w:style>
  <w:style w:type="paragraph" w:customStyle="1" w:styleId="bulletitem">
    <w:name w:val="bulletitem"/>
    <w:basedOn w:val="Normal"/>
    <w:rsid w:val="00B17E0A"/>
    <w:pPr>
      <w:tabs>
        <w:tab w:val="num" w:pos="227"/>
      </w:tabs>
      <w:spacing w:before="160" w:after="160"/>
      <w:ind w:left="227" w:hanging="227"/>
      <w:contextualSpacing/>
    </w:pPr>
  </w:style>
  <w:style w:type="paragraph" w:customStyle="1" w:styleId="dashitem">
    <w:name w:val="dashitem"/>
    <w:basedOn w:val="Normal"/>
    <w:rsid w:val="00B17E0A"/>
    <w:pPr>
      <w:numPr>
        <w:numId w:val="5"/>
      </w:numPr>
      <w:tabs>
        <w:tab w:val="num" w:pos="0"/>
      </w:tabs>
      <w:spacing w:before="160" w:after="160"/>
      <w:contextualSpacing/>
    </w:pPr>
  </w:style>
  <w:style w:type="character" w:customStyle="1" w:styleId="e-mail">
    <w:name w:val="e-mail"/>
    <w:basedOn w:val="DefaultParagraphFont"/>
    <w:rsid w:val="00B17E0A"/>
    <w:rPr>
      <w:rFonts w:ascii="Courier" w:hAnsi="Courier"/>
      <w:noProof/>
      <w:lang w:val="en-US"/>
    </w:rPr>
  </w:style>
  <w:style w:type="paragraph" w:customStyle="1" w:styleId="equation">
    <w:name w:val="equation"/>
    <w:basedOn w:val="Normal"/>
    <w:next w:val="Normal"/>
    <w:rsid w:val="00B17E0A"/>
    <w:pPr>
      <w:tabs>
        <w:tab w:val="center" w:pos="3289"/>
        <w:tab w:val="right" w:pos="6917"/>
      </w:tabs>
      <w:spacing w:before="160" w:after="160"/>
      <w:ind w:firstLine="0"/>
    </w:pPr>
  </w:style>
  <w:style w:type="paragraph" w:customStyle="1" w:styleId="figurecaption">
    <w:name w:val="figurecaption"/>
    <w:basedOn w:val="Normal"/>
    <w:next w:val="Normal"/>
    <w:rsid w:val="00B17E0A"/>
    <w:pPr>
      <w:keepLines/>
      <w:spacing w:before="120" w:after="240" w:line="220" w:lineRule="atLeast"/>
      <w:ind w:firstLine="0"/>
      <w:jc w:val="center"/>
    </w:pPr>
    <w:rPr>
      <w:sz w:val="18"/>
    </w:rPr>
  </w:style>
  <w:style w:type="character" w:styleId="FootnoteReference">
    <w:name w:val="footnote reference"/>
    <w:basedOn w:val="DefaultParagraphFont"/>
    <w:rsid w:val="00B17E0A"/>
    <w:rPr>
      <w:position w:val="0"/>
      <w:vertAlign w:val="superscript"/>
    </w:rPr>
  </w:style>
  <w:style w:type="paragraph" w:styleId="Footer">
    <w:name w:val="footer"/>
    <w:basedOn w:val="Normal"/>
    <w:link w:val="FooterChar"/>
    <w:rsid w:val="00B17E0A"/>
    <w:pPr>
      <w:tabs>
        <w:tab w:val="center" w:pos="4536"/>
        <w:tab w:val="right" w:pos="9072"/>
      </w:tabs>
    </w:pPr>
  </w:style>
  <w:style w:type="character" w:customStyle="1" w:styleId="FooterChar">
    <w:name w:val="Footer Char"/>
    <w:basedOn w:val="DefaultParagraphFont"/>
    <w:link w:val="Footer"/>
    <w:rsid w:val="0090666A"/>
    <w:rPr>
      <w:rFonts w:ascii="Times New Roman" w:eastAsia="Times New Roman" w:hAnsi="Times New Roman"/>
      <w:sz w:val="20"/>
      <w:szCs w:val="20"/>
      <w:lang w:eastAsia="de-DE" w:bidi="ar-SA"/>
    </w:rPr>
  </w:style>
  <w:style w:type="paragraph" w:customStyle="1" w:styleId="heading10">
    <w:name w:val="heading1"/>
    <w:basedOn w:val="Heading1"/>
    <w:next w:val="Normal"/>
    <w:rsid w:val="00B17E0A"/>
    <w:pPr>
      <w:numPr>
        <w:numId w:val="4"/>
      </w:numPr>
      <w:tabs>
        <w:tab w:val="num" w:pos="1134"/>
      </w:tabs>
    </w:pPr>
    <w:rPr>
      <w:bCs/>
    </w:rPr>
  </w:style>
  <w:style w:type="paragraph" w:customStyle="1" w:styleId="heading20">
    <w:name w:val="heading2"/>
    <w:basedOn w:val="Heading2"/>
    <w:next w:val="Normal"/>
    <w:rsid w:val="00B17E0A"/>
    <w:pPr>
      <w:numPr>
        <w:numId w:val="4"/>
      </w:numPr>
      <w:tabs>
        <w:tab w:val="num" w:pos="1134"/>
      </w:tabs>
    </w:pPr>
    <w:rPr>
      <w:bCs/>
      <w:iCs/>
    </w:rPr>
  </w:style>
  <w:style w:type="character" w:customStyle="1" w:styleId="heading30">
    <w:name w:val="heading3"/>
    <w:basedOn w:val="DefaultParagraphFont"/>
    <w:rsid w:val="00B17E0A"/>
    <w:rPr>
      <w:b/>
    </w:rPr>
  </w:style>
  <w:style w:type="character" w:customStyle="1" w:styleId="heading40">
    <w:name w:val="heading4"/>
    <w:basedOn w:val="DefaultParagraphFont"/>
    <w:rsid w:val="00B17E0A"/>
    <w:rPr>
      <w:i/>
    </w:rPr>
  </w:style>
  <w:style w:type="numbering" w:customStyle="1" w:styleId="headings">
    <w:name w:val="headings"/>
    <w:basedOn w:val="arabnumitem"/>
    <w:rsid w:val="00B17E0A"/>
    <w:pPr>
      <w:numPr>
        <w:numId w:val="6"/>
      </w:numPr>
    </w:pPr>
  </w:style>
  <w:style w:type="character" w:styleId="Hyperlink">
    <w:name w:val="Hyperlink"/>
    <w:basedOn w:val="DefaultParagraphFont"/>
    <w:rsid w:val="00B17E0A"/>
    <w:rPr>
      <w:color w:val="auto"/>
      <w:u w:val="none"/>
    </w:rPr>
  </w:style>
  <w:style w:type="paragraph" w:customStyle="1" w:styleId="image">
    <w:name w:val="image"/>
    <w:basedOn w:val="Normal"/>
    <w:next w:val="Normal"/>
    <w:rsid w:val="00B17E0A"/>
    <w:pPr>
      <w:spacing w:before="240" w:after="120"/>
      <w:ind w:firstLine="0"/>
      <w:jc w:val="center"/>
    </w:pPr>
  </w:style>
  <w:style w:type="character" w:styleId="UnresolvedMention">
    <w:name w:val="Unresolved Mention"/>
    <w:basedOn w:val="DefaultParagraphFont"/>
    <w:uiPriority w:val="99"/>
    <w:semiHidden/>
    <w:unhideWhenUsed/>
    <w:rsid w:val="000B3DAE"/>
    <w:rPr>
      <w:color w:val="605E5C"/>
      <w:shd w:val="clear" w:color="auto" w:fill="E1DFDD"/>
    </w:rPr>
  </w:style>
  <w:style w:type="numbering" w:customStyle="1" w:styleId="itemization1">
    <w:name w:val="itemization1"/>
    <w:basedOn w:val="NoList"/>
    <w:rsid w:val="00B17E0A"/>
  </w:style>
  <w:style w:type="numbering" w:customStyle="1" w:styleId="itemization2">
    <w:name w:val="itemization2"/>
    <w:basedOn w:val="NoList"/>
    <w:rsid w:val="00B17E0A"/>
    <w:pPr>
      <w:numPr>
        <w:numId w:val="5"/>
      </w:numPr>
    </w:pPr>
  </w:style>
  <w:style w:type="paragraph" w:customStyle="1" w:styleId="keywords">
    <w:name w:val="keywords"/>
    <w:basedOn w:val="abstract"/>
    <w:next w:val="heading10"/>
    <w:rsid w:val="007809D1"/>
    <w:pPr>
      <w:spacing w:before="220"/>
      <w:ind w:firstLine="0"/>
      <w:contextualSpacing w:val="0"/>
      <w:jc w:val="left"/>
    </w:pPr>
  </w:style>
  <w:style w:type="paragraph" w:styleId="Header">
    <w:name w:val="header"/>
    <w:basedOn w:val="Normal"/>
    <w:link w:val="HeaderChar"/>
    <w:rsid w:val="00B17E0A"/>
    <w:pPr>
      <w:tabs>
        <w:tab w:val="center" w:pos="4536"/>
        <w:tab w:val="right" w:pos="9072"/>
      </w:tabs>
      <w:ind w:firstLine="0"/>
    </w:pPr>
    <w:rPr>
      <w:sz w:val="18"/>
    </w:rPr>
  </w:style>
  <w:style w:type="character" w:customStyle="1" w:styleId="HeaderChar">
    <w:name w:val="Header Char"/>
    <w:basedOn w:val="DefaultParagraphFont"/>
    <w:link w:val="Header"/>
    <w:rsid w:val="0090666A"/>
    <w:rPr>
      <w:rFonts w:ascii="Times New Roman" w:eastAsia="Times New Roman" w:hAnsi="Times New Roman"/>
      <w:sz w:val="18"/>
      <w:szCs w:val="20"/>
      <w:lang w:eastAsia="de-DE" w:bidi="ar-SA"/>
    </w:rPr>
  </w:style>
  <w:style w:type="paragraph" w:styleId="ListNumber">
    <w:name w:val="List Number"/>
    <w:basedOn w:val="Normal"/>
    <w:rsid w:val="00B17E0A"/>
    <w:pPr>
      <w:numPr>
        <w:numId w:val="9"/>
      </w:numPr>
    </w:pPr>
  </w:style>
  <w:style w:type="paragraph" w:customStyle="1" w:styleId="numitem">
    <w:name w:val="numitem"/>
    <w:basedOn w:val="Normal"/>
    <w:rsid w:val="00B17E0A"/>
    <w:pPr>
      <w:numPr>
        <w:numId w:val="10"/>
      </w:numPr>
      <w:spacing w:before="160" w:after="160"/>
      <w:contextualSpacing/>
    </w:pPr>
  </w:style>
  <w:style w:type="paragraph" w:customStyle="1" w:styleId="p1a">
    <w:name w:val="p1a"/>
    <w:basedOn w:val="Normal"/>
    <w:rsid w:val="00B17E0A"/>
    <w:pPr>
      <w:ind w:firstLine="0"/>
    </w:pPr>
  </w:style>
  <w:style w:type="paragraph" w:customStyle="1" w:styleId="programcode">
    <w:name w:val="programcode"/>
    <w:basedOn w:val="Normal"/>
    <w:rsid w:val="00B17E0A"/>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spacing w:before="160" w:after="160"/>
      <w:ind w:firstLine="0"/>
      <w:contextualSpacing/>
      <w:jc w:val="left"/>
    </w:pPr>
    <w:rPr>
      <w:rFonts w:ascii="Courier" w:hAnsi="Courier"/>
    </w:rPr>
  </w:style>
  <w:style w:type="paragraph" w:customStyle="1" w:styleId="referenceitem">
    <w:name w:val="referenceitem"/>
    <w:basedOn w:val="Normal"/>
    <w:rsid w:val="001937DE"/>
    <w:pPr>
      <w:numPr>
        <w:numId w:val="7"/>
      </w:numPr>
      <w:spacing w:line="220" w:lineRule="atLeast"/>
    </w:pPr>
    <w:rPr>
      <w:sz w:val="18"/>
    </w:rPr>
  </w:style>
  <w:style w:type="numbering" w:customStyle="1" w:styleId="referencelist">
    <w:name w:val="referencelist"/>
    <w:basedOn w:val="NoList"/>
    <w:semiHidden/>
    <w:rsid w:val="00B17E0A"/>
    <w:pPr>
      <w:numPr>
        <w:numId w:val="7"/>
      </w:numPr>
    </w:pPr>
  </w:style>
  <w:style w:type="paragraph" w:customStyle="1" w:styleId="runninghead-left">
    <w:name w:val="running head - left"/>
    <w:basedOn w:val="Normal"/>
    <w:rsid w:val="00B17E0A"/>
    <w:pPr>
      <w:ind w:firstLine="0"/>
      <w:jc w:val="left"/>
    </w:pPr>
    <w:rPr>
      <w:sz w:val="18"/>
      <w:szCs w:val="18"/>
    </w:rPr>
  </w:style>
  <w:style w:type="character" w:customStyle="1" w:styleId="Heading1Char">
    <w:name w:val="Heading 1 Char"/>
    <w:basedOn w:val="DefaultParagraphFont"/>
    <w:link w:val="Heading1"/>
    <w:rsid w:val="0090666A"/>
    <w:rPr>
      <w:rFonts w:ascii="Times New Roman" w:eastAsia="Times New Roman" w:hAnsi="Times New Roman"/>
      <w:b/>
      <w:sz w:val="24"/>
      <w:szCs w:val="20"/>
      <w:lang w:eastAsia="de-DE" w:bidi="ar-SA"/>
    </w:rPr>
  </w:style>
  <w:style w:type="character" w:customStyle="1" w:styleId="Heading2Char">
    <w:name w:val="Heading 2 Char"/>
    <w:basedOn w:val="DefaultParagraphFont"/>
    <w:link w:val="Heading2"/>
    <w:rsid w:val="0090666A"/>
    <w:rPr>
      <w:rFonts w:ascii="Times New Roman" w:eastAsia="Times New Roman" w:hAnsi="Times New Roman"/>
      <w:b/>
      <w:sz w:val="20"/>
      <w:szCs w:val="20"/>
      <w:lang w:eastAsia="de-DE" w:bidi="ar-SA"/>
    </w:rPr>
  </w:style>
  <w:style w:type="character" w:customStyle="1" w:styleId="Heading3Char">
    <w:name w:val="Heading 3 Char"/>
    <w:basedOn w:val="DefaultParagraphFont"/>
    <w:link w:val="Heading3"/>
    <w:rsid w:val="0090666A"/>
    <w:rPr>
      <w:rFonts w:ascii="Times New Roman" w:eastAsia="Times New Roman" w:hAnsi="Times New Roman"/>
      <w:sz w:val="20"/>
      <w:szCs w:val="20"/>
      <w:lang w:eastAsia="de-DE" w:bidi="ar-SA"/>
    </w:rPr>
  </w:style>
  <w:style w:type="character" w:customStyle="1" w:styleId="Heading4Char">
    <w:name w:val="Heading 4 Char"/>
    <w:basedOn w:val="DefaultParagraphFont"/>
    <w:link w:val="Heading4"/>
    <w:rsid w:val="0090666A"/>
    <w:rPr>
      <w:rFonts w:ascii="Times New Roman" w:eastAsia="Times New Roman" w:hAnsi="Times New Roman"/>
      <w:sz w:val="20"/>
      <w:szCs w:val="20"/>
      <w:lang w:eastAsia="de-DE" w:bidi="ar-SA"/>
    </w:rPr>
  </w:style>
  <w:style w:type="character" w:customStyle="1" w:styleId="Heading5Char">
    <w:name w:val="Heading 5 Char"/>
    <w:basedOn w:val="DefaultParagraphFont"/>
    <w:link w:val="Heading5"/>
    <w:rsid w:val="0090666A"/>
    <w:rPr>
      <w:rFonts w:ascii="Times New Roman" w:eastAsia="Times New Roman" w:hAnsi="Times New Roman"/>
      <w:sz w:val="20"/>
      <w:szCs w:val="20"/>
      <w:lang w:eastAsia="de-DE" w:bidi="ar-SA"/>
    </w:rPr>
  </w:style>
  <w:style w:type="character" w:customStyle="1" w:styleId="Heading6Char">
    <w:name w:val="Heading 6 Char"/>
    <w:basedOn w:val="DefaultParagraphFont"/>
    <w:link w:val="Heading6"/>
    <w:rsid w:val="0090666A"/>
    <w:rPr>
      <w:rFonts w:ascii="Times New Roman" w:eastAsia="Times New Roman" w:hAnsi="Times New Roman"/>
      <w:sz w:val="20"/>
      <w:szCs w:val="20"/>
      <w:lang w:eastAsia="de-DE" w:bidi="ar-SA"/>
    </w:rPr>
  </w:style>
  <w:style w:type="character" w:customStyle="1" w:styleId="Heading7Char">
    <w:name w:val="Heading 7 Char"/>
    <w:basedOn w:val="DefaultParagraphFont"/>
    <w:link w:val="Heading7"/>
    <w:rsid w:val="0090666A"/>
    <w:rPr>
      <w:rFonts w:ascii="Times New Roman" w:eastAsia="Times New Roman" w:hAnsi="Times New Roman"/>
      <w:sz w:val="20"/>
      <w:szCs w:val="20"/>
      <w:lang w:eastAsia="de-DE" w:bidi="ar-SA"/>
    </w:rPr>
  </w:style>
  <w:style w:type="character" w:customStyle="1" w:styleId="Heading8Char">
    <w:name w:val="Heading 8 Char"/>
    <w:basedOn w:val="DefaultParagraphFont"/>
    <w:link w:val="Heading8"/>
    <w:rsid w:val="0090666A"/>
    <w:rPr>
      <w:rFonts w:ascii="Times New Roman" w:eastAsia="Times New Roman" w:hAnsi="Times New Roman"/>
      <w:sz w:val="20"/>
      <w:szCs w:val="20"/>
      <w:lang w:eastAsia="de-DE" w:bidi="ar-SA"/>
    </w:rPr>
  </w:style>
  <w:style w:type="character" w:customStyle="1" w:styleId="Heading9Char">
    <w:name w:val="Heading 9 Char"/>
    <w:basedOn w:val="DefaultParagraphFont"/>
    <w:link w:val="Heading9"/>
    <w:rsid w:val="0090666A"/>
    <w:rPr>
      <w:rFonts w:ascii="Times New Roman" w:eastAsia="Times New Roman" w:hAnsi="Times New Roman"/>
      <w:sz w:val="20"/>
      <w:szCs w:val="20"/>
      <w:lang w:eastAsia="de-DE" w:bidi="ar-SA"/>
    </w:rPr>
  </w:style>
  <w:style w:type="paragraph" w:customStyle="1" w:styleId="runninghead-right">
    <w:name w:val="running head - right"/>
    <w:basedOn w:val="Normal"/>
    <w:rsid w:val="00B17E0A"/>
    <w:pPr>
      <w:ind w:firstLine="0"/>
      <w:jc w:val="right"/>
    </w:pPr>
    <w:rPr>
      <w:bCs/>
      <w:sz w:val="18"/>
      <w:szCs w:val="18"/>
    </w:rPr>
  </w:style>
  <w:style w:type="character" w:styleId="PageNumber">
    <w:name w:val="page number"/>
    <w:basedOn w:val="DefaultParagraphFont"/>
    <w:rsid w:val="00B17E0A"/>
    <w:rPr>
      <w:sz w:val="18"/>
    </w:rPr>
  </w:style>
  <w:style w:type="paragraph" w:customStyle="1" w:styleId="papertitle">
    <w:name w:val="papertitle"/>
    <w:basedOn w:val="Normal"/>
    <w:next w:val="author"/>
    <w:rsid w:val="00B17E0A"/>
    <w:pPr>
      <w:keepNext/>
      <w:keepLines/>
      <w:suppressAutoHyphens/>
      <w:spacing w:after="480" w:line="360" w:lineRule="atLeast"/>
      <w:ind w:firstLine="0"/>
      <w:jc w:val="center"/>
    </w:pPr>
    <w:rPr>
      <w:b/>
      <w:sz w:val="28"/>
    </w:rPr>
  </w:style>
  <w:style w:type="paragraph" w:customStyle="1" w:styleId="papersubtitle">
    <w:name w:val="papersubtitle"/>
    <w:basedOn w:val="papertitle"/>
    <w:next w:val="author"/>
    <w:rsid w:val="00B17E0A"/>
    <w:pPr>
      <w:spacing w:before="120" w:line="280" w:lineRule="atLeast"/>
    </w:pPr>
    <w:rPr>
      <w:sz w:val="24"/>
    </w:rPr>
  </w:style>
  <w:style w:type="paragraph" w:customStyle="1" w:styleId="tablecaption">
    <w:name w:val="tablecaption"/>
    <w:basedOn w:val="Normal"/>
    <w:next w:val="Normal"/>
    <w:rsid w:val="00B17E0A"/>
    <w:pPr>
      <w:keepNext/>
      <w:keepLines/>
      <w:spacing w:before="240" w:after="120" w:line="220" w:lineRule="atLeast"/>
      <w:ind w:firstLine="0"/>
      <w:jc w:val="center"/>
    </w:pPr>
    <w:rPr>
      <w:sz w:val="18"/>
      <w:lang w:val="de-DE"/>
    </w:rPr>
  </w:style>
  <w:style w:type="character" w:customStyle="1" w:styleId="url">
    <w:name w:val="url"/>
    <w:basedOn w:val="DefaultParagraphFont"/>
    <w:rsid w:val="00B17E0A"/>
    <w:rPr>
      <w:rFonts w:ascii="Courier" w:hAnsi="Courier"/>
      <w:noProof/>
      <w:lang w:val="en-US"/>
    </w:rPr>
  </w:style>
  <w:style w:type="paragraph" w:styleId="FootnoteText">
    <w:name w:val="footnote text"/>
    <w:basedOn w:val="Normal"/>
    <w:link w:val="FootnoteTextChar"/>
    <w:rsid w:val="00B17E0A"/>
    <w:pPr>
      <w:spacing w:line="220" w:lineRule="atLeast"/>
      <w:ind w:left="227" w:hanging="227"/>
    </w:pPr>
    <w:rPr>
      <w:sz w:val="18"/>
    </w:rPr>
  </w:style>
  <w:style w:type="character" w:customStyle="1" w:styleId="FootnoteTextChar">
    <w:name w:val="Footnote Text Char"/>
    <w:basedOn w:val="DefaultParagraphFont"/>
    <w:link w:val="FootnoteText"/>
    <w:rsid w:val="00364275"/>
    <w:rPr>
      <w:rFonts w:ascii="Times New Roman" w:eastAsia="Times New Roman" w:hAnsi="Times New Roman"/>
      <w:sz w:val="18"/>
      <w:szCs w:val="20"/>
      <w:lang w:eastAsia="de-DE" w:bidi="ar-SA"/>
    </w:rPr>
  </w:style>
  <w:style w:type="paragraph" w:styleId="BalloonText">
    <w:name w:val="Balloon Text"/>
    <w:basedOn w:val="Normal"/>
    <w:link w:val="BalloonTextChar"/>
    <w:rsid w:val="007D3F0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7D3F01"/>
    <w:rPr>
      <w:rFonts w:ascii="Tahoma" w:eastAsia="Times New Roman" w:hAnsi="Tahoma" w:cs="Tahoma"/>
      <w:sz w:val="16"/>
      <w:szCs w:val="16"/>
      <w:lang w:eastAsia="de-DE" w:bidi="ar-SA"/>
    </w:rPr>
  </w:style>
  <w:style w:type="character" w:customStyle="1" w:styleId="RH">
    <w:name w:val="RH"/>
    <w:basedOn w:val="DefaultParagraphFont"/>
    <w:rsid w:val="000F1F28"/>
  </w:style>
  <w:style w:type="paragraph" w:customStyle="1" w:styleId="ReferenceLine">
    <w:name w:val="ReferenceLine"/>
    <w:basedOn w:val="p1a"/>
    <w:rsid w:val="00B17E0A"/>
    <w:pPr>
      <w:spacing w:line="200" w:lineRule="exact"/>
    </w:pPr>
    <w:rPr>
      <w:sz w:val="16"/>
    </w:rPr>
  </w:style>
  <w:style w:type="paragraph" w:customStyle="1" w:styleId="Default">
    <w:name w:val="Default"/>
    <w:rsid w:val="00D97282"/>
    <w:pPr>
      <w:autoSpaceDE w:val="0"/>
      <w:autoSpaceDN w:val="0"/>
      <w:adjustRightInd w:val="0"/>
      <w:spacing w:after="0" w:line="240" w:lineRule="auto"/>
    </w:pPr>
    <w:rPr>
      <w:rFonts w:ascii="Times New Roman" w:hAnsi="Times New Roman"/>
      <w:color w:val="000000"/>
      <w:sz w:val="24"/>
      <w:szCs w:val="24"/>
      <w:lang w:bidi="ar-SA"/>
    </w:rPr>
  </w:style>
  <w:style w:type="character" w:styleId="Strong">
    <w:name w:val="Strong"/>
    <w:basedOn w:val="DefaultParagraphFont"/>
    <w:uiPriority w:val="22"/>
    <w:qFormat/>
    <w:rsid w:val="00AC278F"/>
    <w:rPr>
      <w:b/>
      <w:bCs/>
    </w:rPr>
  </w:style>
  <w:style w:type="paragraph" w:customStyle="1" w:styleId="paragraph">
    <w:name w:val="paragraph"/>
    <w:basedOn w:val="Normal"/>
    <w:rsid w:val="00512BA9"/>
    <w:pPr>
      <w:overflowPunct/>
      <w:autoSpaceDE/>
      <w:autoSpaceDN/>
      <w:adjustRightInd/>
      <w:spacing w:before="100" w:beforeAutospacing="1" w:after="100" w:afterAutospacing="1" w:line="240" w:lineRule="auto"/>
      <w:ind w:firstLine="0"/>
      <w:jc w:val="left"/>
      <w:textAlignment w:val="auto"/>
    </w:pPr>
    <w:rPr>
      <w:sz w:val="24"/>
      <w:szCs w:val="24"/>
      <w:lang w:eastAsia="en-US"/>
    </w:rPr>
  </w:style>
  <w:style w:type="character" w:customStyle="1" w:styleId="normaltextrun">
    <w:name w:val="normaltextrun"/>
    <w:basedOn w:val="DefaultParagraphFont"/>
    <w:rsid w:val="00512BA9"/>
  </w:style>
  <w:style w:type="character" w:customStyle="1" w:styleId="eop">
    <w:name w:val="eop"/>
    <w:basedOn w:val="DefaultParagraphFont"/>
    <w:rsid w:val="00512BA9"/>
  </w:style>
  <w:style w:type="paragraph" w:styleId="ListParagraph">
    <w:name w:val="List Paragraph"/>
    <w:basedOn w:val="Normal"/>
    <w:uiPriority w:val="34"/>
    <w:qFormat/>
    <w:rsid w:val="00B55CD4"/>
    <w:pPr>
      <w:ind w:left="720"/>
      <w:contextualSpacing/>
    </w:pPr>
  </w:style>
  <w:style w:type="character" w:customStyle="1" w:styleId="textlayer--absolute">
    <w:name w:val="textlayer--absolute"/>
    <w:basedOn w:val="DefaultParagraphFont"/>
    <w:rsid w:val="000065B9"/>
  </w:style>
  <w:style w:type="table" w:styleId="TableGrid">
    <w:name w:val="Table Grid"/>
    <w:basedOn w:val="TableNormal"/>
    <w:rsid w:val="001D4E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670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27460E"/>
    <w:pPr>
      <w:spacing w:after="0" w:line="240" w:lineRule="auto"/>
    </w:pPr>
    <w:rPr>
      <w:rFonts w:ascii="Times New Roman" w:eastAsia="Times New Roman" w:hAnsi="Times New Roman"/>
      <w:sz w:val="20"/>
      <w:szCs w:val="20"/>
      <w:lang w:eastAsia="de-DE" w:bidi="ar-SA"/>
    </w:rPr>
  </w:style>
  <w:style w:type="paragraph" w:styleId="NormalWeb">
    <w:name w:val="Normal (Web)"/>
    <w:basedOn w:val="Normal"/>
    <w:uiPriority w:val="99"/>
    <w:semiHidden/>
    <w:unhideWhenUsed/>
    <w:rsid w:val="000E7C47"/>
    <w:pPr>
      <w:overflowPunct/>
      <w:autoSpaceDE/>
      <w:autoSpaceDN/>
      <w:adjustRightInd/>
      <w:spacing w:before="100" w:beforeAutospacing="1" w:after="100" w:afterAutospacing="1" w:line="240" w:lineRule="auto"/>
      <w:ind w:firstLine="0"/>
      <w:jc w:val="left"/>
      <w:textAlignment w:val="auto"/>
    </w:pPr>
    <w:rPr>
      <w:sz w:val="24"/>
      <w:szCs w:val="24"/>
      <w:lang w:eastAsia="en-US"/>
    </w:rPr>
  </w:style>
  <w:style w:type="character" w:styleId="FollowedHyperlink">
    <w:name w:val="FollowedHyperlink"/>
    <w:basedOn w:val="DefaultParagraphFont"/>
    <w:semiHidden/>
    <w:unhideWhenUsed/>
    <w:rsid w:val="003232E1"/>
    <w:rPr>
      <w:color w:val="800080" w:themeColor="followedHyperlink"/>
      <w:u w:val="single"/>
    </w:rPr>
  </w:style>
  <w:style w:type="paragraph" w:styleId="CommentText">
    <w:name w:val="annotation text"/>
    <w:basedOn w:val="Normal"/>
    <w:link w:val="CommentTextChar"/>
    <w:semiHidden/>
    <w:unhideWhenUsed/>
    <w:rsid w:val="0095303D"/>
    <w:pPr>
      <w:spacing w:line="240" w:lineRule="auto"/>
    </w:pPr>
  </w:style>
  <w:style w:type="character" w:customStyle="1" w:styleId="CommentTextChar">
    <w:name w:val="Comment Text Char"/>
    <w:basedOn w:val="DefaultParagraphFont"/>
    <w:link w:val="CommentText"/>
    <w:semiHidden/>
    <w:rsid w:val="0095303D"/>
    <w:rPr>
      <w:rFonts w:ascii="Times New Roman" w:eastAsia="Times New Roman" w:hAnsi="Times New Roman"/>
      <w:sz w:val="20"/>
      <w:szCs w:val="20"/>
      <w:lang w:eastAsia="de-DE" w:bidi="ar-SA"/>
    </w:rPr>
  </w:style>
  <w:style w:type="character" w:styleId="CommentReference">
    <w:name w:val="annotation reference"/>
    <w:basedOn w:val="DefaultParagraphFont"/>
    <w:semiHidden/>
    <w:unhideWhenUsed/>
    <w:rsid w:val="0095303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6536">
      <w:bodyDiv w:val="1"/>
      <w:marLeft w:val="0"/>
      <w:marRight w:val="0"/>
      <w:marTop w:val="0"/>
      <w:marBottom w:val="0"/>
      <w:divBdr>
        <w:top w:val="none" w:sz="0" w:space="0" w:color="auto"/>
        <w:left w:val="none" w:sz="0" w:space="0" w:color="auto"/>
        <w:bottom w:val="none" w:sz="0" w:space="0" w:color="auto"/>
        <w:right w:val="none" w:sz="0" w:space="0" w:color="auto"/>
      </w:divBdr>
    </w:div>
    <w:div w:id="156313902">
      <w:bodyDiv w:val="1"/>
      <w:marLeft w:val="0"/>
      <w:marRight w:val="0"/>
      <w:marTop w:val="0"/>
      <w:marBottom w:val="0"/>
      <w:divBdr>
        <w:top w:val="none" w:sz="0" w:space="0" w:color="auto"/>
        <w:left w:val="none" w:sz="0" w:space="0" w:color="auto"/>
        <w:bottom w:val="none" w:sz="0" w:space="0" w:color="auto"/>
        <w:right w:val="none" w:sz="0" w:space="0" w:color="auto"/>
      </w:divBdr>
    </w:div>
    <w:div w:id="281575418">
      <w:bodyDiv w:val="1"/>
      <w:marLeft w:val="0"/>
      <w:marRight w:val="0"/>
      <w:marTop w:val="0"/>
      <w:marBottom w:val="0"/>
      <w:divBdr>
        <w:top w:val="none" w:sz="0" w:space="0" w:color="auto"/>
        <w:left w:val="none" w:sz="0" w:space="0" w:color="auto"/>
        <w:bottom w:val="none" w:sz="0" w:space="0" w:color="auto"/>
        <w:right w:val="none" w:sz="0" w:space="0" w:color="auto"/>
      </w:divBdr>
      <w:divsChild>
        <w:div w:id="568467669">
          <w:marLeft w:val="0"/>
          <w:marRight w:val="0"/>
          <w:marTop w:val="0"/>
          <w:marBottom w:val="0"/>
          <w:divBdr>
            <w:top w:val="none" w:sz="0" w:space="0" w:color="auto"/>
            <w:left w:val="none" w:sz="0" w:space="0" w:color="auto"/>
            <w:bottom w:val="none" w:sz="0" w:space="0" w:color="auto"/>
            <w:right w:val="none" w:sz="0" w:space="0" w:color="auto"/>
          </w:divBdr>
        </w:div>
        <w:div w:id="1546795710">
          <w:marLeft w:val="0"/>
          <w:marRight w:val="0"/>
          <w:marTop w:val="0"/>
          <w:marBottom w:val="0"/>
          <w:divBdr>
            <w:top w:val="none" w:sz="0" w:space="0" w:color="auto"/>
            <w:left w:val="none" w:sz="0" w:space="0" w:color="auto"/>
            <w:bottom w:val="none" w:sz="0" w:space="0" w:color="auto"/>
            <w:right w:val="none" w:sz="0" w:space="0" w:color="auto"/>
          </w:divBdr>
        </w:div>
        <w:div w:id="1965186370">
          <w:marLeft w:val="0"/>
          <w:marRight w:val="0"/>
          <w:marTop w:val="0"/>
          <w:marBottom w:val="0"/>
          <w:divBdr>
            <w:top w:val="none" w:sz="0" w:space="0" w:color="auto"/>
            <w:left w:val="none" w:sz="0" w:space="0" w:color="auto"/>
            <w:bottom w:val="none" w:sz="0" w:space="0" w:color="auto"/>
            <w:right w:val="none" w:sz="0" w:space="0" w:color="auto"/>
          </w:divBdr>
        </w:div>
      </w:divsChild>
    </w:div>
    <w:div w:id="286274858">
      <w:bodyDiv w:val="1"/>
      <w:marLeft w:val="0"/>
      <w:marRight w:val="0"/>
      <w:marTop w:val="0"/>
      <w:marBottom w:val="0"/>
      <w:divBdr>
        <w:top w:val="none" w:sz="0" w:space="0" w:color="auto"/>
        <w:left w:val="none" w:sz="0" w:space="0" w:color="auto"/>
        <w:bottom w:val="none" w:sz="0" w:space="0" w:color="auto"/>
        <w:right w:val="none" w:sz="0" w:space="0" w:color="auto"/>
      </w:divBdr>
    </w:div>
    <w:div w:id="458767475">
      <w:bodyDiv w:val="1"/>
      <w:marLeft w:val="0"/>
      <w:marRight w:val="0"/>
      <w:marTop w:val="0"/>
      <w:marBottom w:val="0"/>
      <w:divBdr>
        <w:top w:val="none" w:sz="0" w:space="0" w:color="auto"/>
        <w:left w:val="none" w:sz="0" w:space="0" w:color="auto"/>
        <w:bottom w:val="none" w:sz="0" w:space="0" w:color="auto"/>
        <w:right w:val="none" w:sz="0" w:space="0" w:color="auto"/>
      </w:divBdr>
    </w:div>
    <w:div w:id="544760708">
      <w:bodyDiv w:val="1"/>
      <w:marLeft w:val="0"/>
      <w:marRight w:val="0"/>
      <w:marTop w:val="0"/>
      <w:marBottom w:val="0"/>
      <w:divBdr>
        <w:top w:val="none" w:sz="0" w:space="0" w:color="auto"/>
        <w:left w:val="none" w:sz="0" w:space="0" w:color="auto"/>
        <w:bottom w:val="none" w:sz="0" w:space="0" w:color="auto"/>
        <w:right w:val="none" w:sz="0" w:space="0" w:color="auto"/>
      </w:divBdr>
      <w:divsChild>
        <w:div w:id="61105760">
          <w:marLeft w:val="0"/>
          <w:marRight w:val="0"/>
          <w:marTop w:val="0"/>
          <w:marBottom w:val="0"/>
          <w:divBdr>
            <w:top w:val="none" w:sz="0" w:space="0" w:color="auto"/>
            <w:left w:val="none" w:sz="0" w:space="0" w:color="auto"/>
            <w:bottom w:val="none" w:sz="0" w:space="0" w:color="auto"/>
            <w:right w:val="none" w:sz="0" w:space="0" w:color="auto"/>
          </w:divBdr>
        </w:div>
        <w:div w:id="1594581616">
          <w:marLeft w:val="0"/>
          <w:marRight w:val="0"/>
          <w:marTop w:val="0"/>
          <w:marBottom w:val="0"/>
          <w:divBdr>
            <w:top w:val="none" w:sz="0" w:space="0" w:color="auto"/>
            <w:left w:val="none" w:sz="0" w:space="0" w:color="auto"/>
            <w:bottom w:val="none" w:sz="0" w:space="0" w:color="auto"/>
            <w:right w:val="none" w:sz="0" w:space="0" w:color="auto"/>
          </w:divBdr>
          <w:divsChild>
            <w:div w:id="180509134">
              <w:marLeft w:val="-75"/>
              <w:marRight w:val="0"/>
              <w:marTop w:val="30"/>
              <w:marBottom w:val="30"/>
              <w:divBdr>
                <w:top w:val="none" w:sz="0" w:space="0" w:color="auto"/>
                <w:left w:val="none" w:sz="0" w:space="0" w:color="auto"/>
                <w:bottom w:val="none" w:sz="0" w:space="0" w:color="auto"/>
                <w:right w:val="none" w:sz="0" w:space="0" w:color="auto"/>
              </w:divBdr>
              <w:divsChild>
                <w:div w:id="458574284">
                  <w:marLeft w:val="0"/>
                  <w:marRight w:val="0"/>
                  <w:marTop w:val="0"/>
                  <w:marBottom w:val="0"/>
                  <w:divBdr>
                    <w:top w:val="none" w:sz="0" w:space="0" w:color="auto"/>
                    <w:left w:val="none" w:sz="0" w:space="0" w:color="auto"/>
                    <w:bottom w:val="none" w:sz="0" w:space="0" w:color="auto"/>
                    <w:right w:val="none" w:sz="0" w:space="0" w:color="auto"/>
                  </w:divBdr>
                  <w:divsChild>
                    <w:div w:id="1654210871">
                      <w:marLeft w:val="0"/>
                      <w:marRight w:val="0"/>
                      <w:marTop w:val="0"/>
                      <w:marBottom w:val="0"/>
                      <w:divBdr>
                        <w:top w:val="none" w:sz="0" w:space="0" w:color="auto"/>
                        <w:left w:val="none" w:sz="0" w:space="0" w:color="auto"/>
                        <w:bottom w:val="none" w:sz="0" w:space="0" w:color="auto"/>
                        <w:right w:val="none" w:sz="0" w:space="0" w:color="auto"/>
                      </w:divBdr>
                    </w:div>
                    <w:div w:id="2007972268">
                      <w:marLeft w:val="0"/>
                      <w:marRight w:val="0"/>
                      <w:marTop w:val="0"/>
                      <w:marBottom w:val="0"/>
                      <w:divBdr>
                        <w:top w:val="none" w:sz="0" w:space="0" w:color="auto"/>
                        <w:left w:val="none" w:sz="0" w:space="0" w:color="auto"/>
                        <w:bottom w:val="none" w:sz="0" w:space="0" w:color="auto"/>
                        <w:right w:val="none" w:sz="0" w:space="0" w:color="auto"/>
                      </w:divBdr>
                    </w:div>
                  </w:divsChild>
                </w:div>
                <w:div w:id="478151441">
                  <w:marLeft w:val="0"/>
                  <w:marRight w:val="0"/>
                  <w:marTop w:val="0"/>
                  <w:marBottom w:val="0"/>
                  <w:divBdr>
                    <w:top w:val="none" w:sz="0" w:space="0" w:color="auto"/>
                    <w:left w:val="none" w:sz="0" w:space="0" w:color="auto"/>
                    <w:bottom w:val="none" w:sz="0" w:space="0" w:color="auto"/>
                    <w:right w:val="none" w:sz="0" w:space="0" w:color="auto"/>
                  </w:divBdr>
                  <w:divsChild>
                    <w:div w:id="1602227148">
                      <w:marLeft w:val="0"/>
                      <w:marRight w:val="0"/>
                      <w:marTop w:val="0"/>
                      <w:marBottom w:val="0"/>
                      <w:divBdr>
                        <w:top w:val="none" w:sz="0" w:space="0" w:color="auto"/>
                        <w:left w:val="none" w:sz="0" w:space="0" w:color="auto"/>
                        <w:bottom w:val="none" w:sz="0" w:space="0" w:color="auto"/>
                        <w:right w:val="none" w:sz="0" w:space="0" w:color="auto"/>
                      </w:divBdr>
                    </w:div>
                  </w:divsChild>
                </w:div>
                <w:div w:id="627202354">
                  <w:marLeft w:val="0"/>
                  <w:marRight w:val="0"/>
                  <w:marTop w:val="0"/>
                  <w:marBottom w:val="0"/>
                  <w:divBdr>
                    <w:top w:val="none" w:sz="0" w:space="0" w:color="auto"/>
                    <w:left w:val="none" w:sz="0" w:space="0" w:color="auto"/>
                    <w:bottom w:val="none" w:sz="0" w:space="0" w:color="auto"/>
                    <w:right w:val="none" w:sz="0" w:space="0" w:color="auto"/>
                  </w:divBdr>
                  <w:divsChild>
                    <w:div w:id="1023819788">
                      <w:marLeft w:val="0"/>
                      <w:marRight w:val="0"/>
                      <w:marTop w:val="0"/>
                      <w:marBottom w:val="0"/>
                      <w:divBdr>
                        <w:top w:val="none" w:sz="0" w:space="0" w:color="auto"/>
                        <w:left w:val="none" w:sz="0" w:space="0" w:color="auto"/>
                        <w:bottom w:val="none" w:sz="0" w:space="0" w:color="auto"/>
                        <w:right w:val="none" w:sz="0" w:space="0" w:color="auto"/>
                      </w:divBdr>
                    </w:div>
                  </w:divsChild>
                </w:div>
                <w:div w:id="921839332">
                  <w:marLeft w:val="0"/>
                  <w:marRight w:val="0"/>
                  <w:marTop w:val="0"/>
                  <w:marBottom w:val="0"/>
                  <w:divBdr>
                    <w:top w:val="none" w:sz="0" w:space="0" w:color="auto"/>
                    <w:left w:val="none" w:sz="0" w:space="0" w:color="auto"/>
                    <w:bottom w:val="none" w:sz="0" w:space="0" w:color="auto"/>
                    <w:right w:val="none" w:sz="0" w:space="0" w:color="auto"/>
                  </w:divBdr>
                  <w:divsChild>
                    <w:div w:id="305741239">
                      <w:marLeft w:val="0"/>
                      <w:marRight w:val="0"/>
                      <w:marTop w:val="0"/>
                      <w:marBottom w:val="0"/>
                      <w:divBdr>
                        <w:top w:val="none" w:sz="0" w:space="0" w:color="auto"/>
                        <w:left w:val="none" w:sz="0" w:space="0" w:color="auto"/>
                        <w:bottom w:val="none" w:sz="0" w:space="0" w:color="auto"/>
                        <w:right w:val="none" w:sz="0" w:space="0" w:color="auto"/>
                      </w:divBdr>
                    </w:div>
                    <w:div w:id="574239175">
                      <w:marLeft w:val="0"/>
                      <w:marRight w:val="0"/>
                      <w:marTop w:val="0"/>
                      <w:marBottom w:val="0"/>
                      <w:divBdr>
                        <w:top w:val="none" w:sz="0" w:space="0" w:color="auto"/>
                        <w:left w:val="none" w:sz="0" w:space="0" w:color="auto"/>
                        <w:bottom w:val="none" w:sz="0" w:space="0" w:color="auto"/>
                        <w:right w:val="none" w:sz="0" w:space="0" w:color="auto"/>
                      </w:divBdr>
                    </w:div>
                    <w:div w:id="671765460">
                      <w:marLeft w:val="0"/>
                      <w:marRight w:val="0"/>
                      <w:marTop w:val="0"/>
                      <w:marBottom w:val="0"/>
                      <w:divBdr>
                        <w:top w:val="none" w:sz="0" w:space="0" w:color="auto"/>
                        <w:left w:val="none" w:sz="0" w:space="0" w:color="auto"/>
                        <w:bottom w:val="none" w:sz="0" w:space="0" w:color="auto"/>
                        <w:right w:val="none" w:sz="0" w:space="0" w:color="auto"/>
                      </w:divBdr>
                    </w:div>
                  </w:divsChild>
                </w:div>
                <w:div w:id="1052658151">
                  <w:marLeft w:val="0"/>
                  <w:marRight w:val="0"/>
                  <w:marTop w:val="0"/>
                  <w:marBottom w:val="0"/>
                  <w:divBdr>
                    <w:top w:val="none" w:sz="0" w:space="0" w:color="auto"/>
                    <w:left w:val="none" w:sz="0" w:space="0" w:color="auto"/>
                    <w:bottom w:val="none" w:sz="0" w:space="0" w:color="auto"/>
                    <w:right w:val="none" w:sz="0" w:space="0" w:color="auto"/>
                  </w:divBdr>
                  <w:divsChild>
                    <w:div w:id="544029602">
                      <w:marLeft w:val="0"/>
                      <w:marRight w:val="0"/>
                      <w:marTop w:val="0"/>
                      <w:marBottom w:val="0"/>
                      <w:divBdr>
                        <w:top w:val="none" w:sz="0" w:space="0" w:color="auto"/>
                        <w:left w:val="none" w:sz="0" w:space="0" w:color="auto"/>
                        <w:bottom w:val="none" w:sz="0" w:space="0" w:color="auto"/>
                        <w:right w:val="none" w:sz="0" w:space="0" w:color="auto"/>
                      </w:divBdr>
                    </w:div>
                    <w:div w:id="1570993465">
                      <w:marLeft w:val="0"/>
                      <w:marRight w:val="0"/>
                      <w:marTop w:val="0"/>
                      <w:marBottom w:val="0"/>
                      <w:divBdr>
                        <w:top w:val="none" w:sz="0" w:space="0" w:color="auto"/>
                        <w:left w:val="none" w:sz="0" w:space="0" w:color="auto"/>
                        <w:bottom w:val="none" w:sz="0" w:space="0" w:color="auto"/>
                        <w:right w:val="none" w:sz="0" w:space="0" w:color="auto"/>
                      </w:divBdr>
                    </w:div>
                  </w:divsChild>
                </w:div>
                <w:div w:id="1082021374">
                  <w:marLeft w:val="0"/>
                  <w:marRight w:val="0"/>
                  <w:marTop w:val="0"/>
                  <w:marBottom w:val="0"/>
                  <w:divBdr>
                    <w:top w:val="none" w:sz="0" w:space="0" w:color="auto"/>
                    <w:left w:val="none" w:sz="0" w:space="0" w:color="auto"/>
                    <w:bottom w:val="none" w:sz="0" w:space="0" w:color="auto"/>
                    <w:right w:val="none" w:sz="0" w:space="0" w:color="auto"/>
                  </w:divBdr>
                  <w:divsChild>
                    <w:div w:id="344601241">
                      <w:marLeft w:val="0"/>
                      <w:marRight w:val="0"/>
                      <w:marTop w:val="0"/>
                      <w:marBottom w:val="0"/>
                      <w:divBdr>
                        <w:top w:val="none" w:sz="0" w:space="0" w:color="auto"/>
                        <w:left w:val="none" w:sz="0" w:space="0" w:color="auto"/>
                        <w:bottom w:val="none" w:sz="0" w:space="0" w:color="auto"/>
                        <w:right w:val="none" w:sz="0" w:space="0" w:color="auto"/>
                      </w:divBdr>
                    </w:div>
                  </w:divsChild>
                </w:div>
                <w:div w:id="1336348889">
                  <w:marLeft w:val="0"/>
                  <w:marRight w:val="0"/>
                  <w:marTop w:val="0"/>
                  <w:marBottom w:val="0"/>
                  <w:divBdr>
                    <w:top w:val="none" w:sz="0" w:space="0" w:color="auto"/>
                    <w:left w:val="none" w:sz="0" w:space="0" w:color="auto"/>
                    <w:bottom w:val="none" w:sz="0" w:space="0" w:color="auto"/>
                    <w:right w:val="none" w:sz="0" w:space="0" w:color="auto"/>
                  </w:divBdr>
                  <w:divsChild>
                    <w:div w:id="128089611">
                      <w:marLeft w:val="0"/>
                      <w:marRight w:val="0"/>
                      <w:marTop w:val="0"/>
                      <w:marBottom w:val="0"/>
                      <w:divBdr>
                        <w:top w:val="none" w:sz="0" w:space="0" w:color="auto"/>
                        <w:left w:val="none" w:sz="0" w:space="0" w:color="auto"/>
                        <w:bottom w:val="none" w:sz="0" w:space="0" w:color="auto"/>
                        <w:right w:val="none" w:sz="0" w:space="0" w:color="auto"/>
                      </w:divBdr>
                    </w:div>
                    <w:div w:id="737476807">
                      <w:marLeft w:val="0"/>
                      <w:marRight w:val="0"/>
                      <w:marTop w:val="0"/>
                      <w:marBottom w:val="0"/>
                      <w:divBdr>
                        <w:top w:val="none" w:sz="0" w:space="0" w:color="auto"/>
                        <w:left w:val="none" w:sz="0" w:space="0" w:color="auto"/>
                        <w:bottom w:val="none" w:sz="0" w:space="0" w:color="auto"/>
                        <w:right w:val="none" w:sz="0" w:space="0" w:color="auto"/>
                      </w:divBdr>
                    </w:div>
                  </w:divsChild>
                </w:div>
                <w:div w:id="1694305660">
                  <w:marLeft w:val="0"/>
                  <w:marRight w:val="0"/>
                  <w:marTop w:val="0"/>
                  <w:marBottom w:val="0"/>
                  <w:divBdr>
                    <w:top w:val="none" w:sz="0" w:space="0" w:color="auto"/>
                    <w:left w:val="none" w:sz="0" w:space="0" w:color="auto"/>
                    <w:bottom w:val="none" w:sz="0" w:space="0" w:color="auto"/>
                    <w:right w:val="none" w:sz="0" w:space="0" w:color="auto"/>
                  </w:divBdr>
                  <w:divsChild>
                    <w:div w:id="2044867827">
                      <w:marLeft w:val="0"/>
                      <w:marRight w:val="0"/>
                      <w:marTop w:val="0"/>
                      <w:marBottom w:val="0"/>
                      <w:divBdr>
                        <w:top w:val="none" w:sz="0" w:space="0" w:color="auto"/>
                        <w:left w:val="none" w:sz="0" w:space="0" w:color="auto"/>
                        <w:bottom w:val="none" w:sz="0" w:space="0" w:color="auto"/>
                        <w:right w:val="none" w:sz="0" w:space="0" w:color="auto"/>
                      </w:divBdr>
                    </w:div>
                  </w:divsChild>
                </w:div>
                <w:div w:id="1998612787">
                  <w:marLeft w:val="0"/>
                  <w:marRight w:val="0"/>
                  <w:marTop w:val="0"/>
                  <w:marBottom w:val="0"/>
                  <w:divBdr>
                    <w:top w:val="none" w:sz="0" w:space="0" w:color="auto"/>
                    <w:left w:val="none" w:sz="0" w:space="0" w:color="auto"/>
                    <w:bottom w:val="none" w:sz="0" w:space="0" w:color="auto"/>
                    <w:right w:val="none" w:sz="0" w:space="0" w:color="auto"/>
                  </w:divBdr>
                  <w:divsChild>
                    <w:div w:id="2138794852">
                      <w:marLeft w:val="0"/>
                      <w:marRight w:val="0"/>
                      <w:marTop w:val="0"/>
                      <w:marBottom w:val="0"/>
                      <w:divBdr>
                        <w:top w:val="none" w:sz="0" w:space="0" w:color="auto"/>
                        <w:left w:val="none" w:sz="0" w:space="0" w:color="auto"/>
                        <w:bottom w:val="none" w:sz="0" w:space="0" w:color="auto"/>
                        <w:right w:val="none" w:sz="0" w:space="0" w:color="auto"/>
                      </w:divBdr>
                    </w:div>
                  </w:divsChild>
                </w:div>
                <w:div w:id="2143764204">
                  <w:marLeft w:val="0"/>
                  <w:marRight w:val="0"/>
                  <w:marTop w:val="0"/>
                  <w:marBottom w:val="0"/>
                  <w:divBdr>
                    <w:top w:val="none" w:sz="0" w:space="0" w:color="auto"/>
                    <w:left w:val="none" w:sz="0" w:space="0" w:color="auto"/>
                    <w:bottom w:val="none" w:sz="0" w:space="0" w:color="auto"/>
                    <w:right w:val="none" w:sz="0" w:space="0" w:color="auto"/>
                  </w:divBdr>
                  <w:divsChild>
                    <w:div w:id="11773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522345">
      <w:bodyDiv w:val="1"/>
      <w:marLeft w:val="0"/>
      <w:marRight w:val="0"/>
      <w:marTop w:val="0"/>
      <w:marBottom w:val="0"/>
      <w:divBdr>
        <w:top w:val="none" w:sz="0" w:space="0" w:color="auto"/>
        <w:left w:val="none" w:sz="0" w:space="0" w:color="auto"/>
        <w:bottom w:val="none" w:sz="0" w:space="0" w:color="auto"/>
        <w:right w:val="none" w:sz="0" w:space="0" w:color="auto"/>
      </w:divBdr>
      <w:divsChild>
        <w:div w:id="318047975">
          <w:marLeft w:val="0"/>
          <w:marRight w:val="0"/>
          <w:marTop w:val="0"/>
          <w:marBottom w:val="0"/>
          <w:divBdr>
            <w:top w:val="none" w:sz="0" w:space="0" w:color="auto"/>
            <w:left w:val="none" w:sz="0" w:space="0" w:color="auto"/>
            <w:bottom w:val="none" w:sz="0" w:space="0" w:color="auto"/>
            <w:right w:val="none" w:sz="0" w:space="0" w:color="auto"/>
          </w:divBdr>
        </w:div>
        <w:div w:id="953827703">
          <w:marLeft w:val="0"/>
          <w:marRight w:val="0"/>
          <w:marTop w:val="0"/>
          <w:marBottom w:val="0"/>
          <w:divBdr>
            <w:top w:val="none" w:sz="0" w:space="0" w:color="auto"/>
            <w:left w:val="none" w:sz="0" w:space="0" w:color="auto"/>
            <w:bottom w:val="none" w:sz="0" w:space="0" w:color="auto"/>
            <w:right w:val="none" w:sz="0" w:space="0" w:color="auto"/>
          </w:divBdr>
        </w:div>
        <w:div w:id="1173497317">
          <w:marLeft w:val="0"/>
          <w:marRight w:val="0"/>
          <w:marTop w:val="0"/>
          <w:marBottom w:val="0"/>
          <w:divBdr>
            <w:top w:val="none" w:sz="0" w:space="0" w:color="auto"/>
            <w:left w:val="none" w:sz="0" w:space="0" w:color="auto"/>
            <w:bottom w:val="none" w:sz="0" w:space="0" w:color="auto"/>
            <w:right w:val="none" w:sz="0" w:space="0" w:color="auto"/>
          </w:divBdr>
        </w:div>
        <w:div w:id="1645348465">
          <w:marLeft w:val="0"/>
          <w:marRight w:val="0"/>
          <w:marTop w:val="0"/>
          <w:marBottom w:val="0"/>
          <w:divBdr>
            <w:top w:val="none" w:sz="0" w:space="0" w:color="auto"/>
            <w:left w:val="none" w:sz="0" w:space="0" w:color="auto"/>
            <w:bottom w:val="none" w:sz="0" w:space="0" w:color="auto"/>
            <w:right w:val="none" w:sz="0" w:space="0" w:color="auto"/>
          </w:divBdr>
        </w:div>
        <w:div w:id="1968660037">
          <w:marLeft w:val="0"/>
          <w:marRight w:val="0"/>
          <w:marTop w:val="0"/>
          <w:marBottom w:val="0"/>
          <w:divBdr>
            <w:top w:val="none" w:sz="0" w:space="0" w:color="auto"/>
            <w:left w:val="none" w:sz="0" w:space="0" w:color="auto"/>
            <w:bottom w:val="none" w:sz="0" w:space="0" w:color="auto"/>
            <w:right w:val="none" w:sz="0" w:space="0" w:color="auto"/>
          </w:divBdr>
        </w:div>
        <w:div w:id="2085297703">
          <w:marLeft w:val="0"/>
          <w:marRight w:val="0"/>
          <w:marTop w:val="0"/>
          <w:marBottom w:val="0"/>
          <w:divBdr>
            <w:top w:val="none" w:sz="0" w:space="0" w:color="auto"/>
            <w:left w:val="none" w:sz="0" w:space="0" w:color="auto"/>
            <w:bottom w:val="none" w:sz="0" w:space="0" w:color="auto"/>
            <w:right w:val="none" w:sz="0" w:space="0" w:color="auto"/>
          </w:divBdr>
        </w:div>
      </w:divsChild>
    </w:div>
    <w:div w:id="627590066">
      <w:bodyDiv w:val="1"/>
      <w:marLeft w:val="0"/>
      <w:marRight w:val="0"/>
      <w:marTop w:val="0"/>
      <w:marBottom w:val="0"/>
      <w:divBdr>
        <w:top w:val="none" w:sz="0" w:space="0" w:color="auto"/>
        <w:left w:val="none" w:sz="0" w:space="0" w:color="auto"/>
        <w:bottom w:val="none" w:sz="0" w:space="0" w:color="auto"/>
        <w:right w:val="none" w:sz="0" w:space="0" w:color="auto"/>
      </w:divBdr>
    </w:div>
    <w:div w:id="630524596">
      <w:bodyDiv w:val="1"/>
      <w:marLeft w:val="0"/>
      <w:marRight w:val="0"/>
      <w:marTop w:val="0"/>
      <w:marBottom w:val="0"/>
      <w:divBdr>
        <w:top w:val="none" w:sz="0" w:space="0" w:color="auto"/>
        <w:left w:val="none" w:sz="0" w:space="0" w:color="auto"/>
        <w:bottom w:val="none" w:sz="0" w:space="0" w:color="auto"/>
        <w:right w:val="none" w:sz="0" w:space="0" w:color="auto"/>
      </w:divBdr>
      <w:divsChild>
        <w:div w:id="172768354">
          <w:marLeft w:val="0"/>
          <w:marRight w:val="0"/>
          <w:marTop w:val="0"/>
          <w:marBottom w:val="0"/>
          <w:divBdr>
            <w:top w:val="none" w:sz="0" w:space="0" w:color="auto"/>
            <w:left w:val="none" w:sz="0" w:space="0" w:color="auto"/>
            <w:bottom w:val="none" w:sz="0" w:space="0" w:color="auto"/>
            <w:right w:val="none" w:sz="0" w:space="0" w:color="auto"/>
          </w:divBdr>
        </w:div>
        <w:div w:id="221642785">
          <w:marLeft w:val="0"/>
          <w:marRight w:val="0"/>
          <w:marTop w:val="0"/>
          <w:marBottom w:val="0"/>
          <w:divBdr>
            <w:top w:val="none" w:sz="0" w:space="0" w:color="auto"/>
            <w:left w:val="none" w:sz="0" w:space="0" w:color="auto"/>
            <w:bottom w:val="none" w:sz="0" w:space="0" w:color="auto"/>
            <w:right w:val="none" w:sz="0" w:space="0" w:color="auto"/>
          </w:divBdr>
        </w:div>
      </w:divsChild>
    </w:div>
    <w:div w:id="712852238">
      <w:bodyDiv w:val="1"/>
      <w:marLeft w:val="0"/>
      <w:marRight w:val="0"/>
      <w:marTop w:val="0"/>
      <w:marBottom w:val="0"/>
      <w:divBdr>
        <w:top w:val="none" w:sz="0" w:space="0" w:color="auto"/>
        <w:left w:val="none" w:sz="0" w:space="0" w:color="auto"/>
        <w:bottom w:val="none" w:sz="0" w:space="0" w:color="auto"/>
        <w:right w:val="none" w:sz="0" w:space="0" w:color="auto"/>
      </w:divBdr>
    </w:div>
    <w:div w:id="733166757">
      <w:bodyDiv w:val="1"/>
      <w:marLeft w:val="0"/>
      <w:marRight w:val="0"/>
      <w:marTop w:val="0"/>
      <w:marBottom w:val="0"/>
      <w:divBdr>
        <w:top w:val="none" w:sz="0" w:space="0" w:color="auto"/>
        <w:left w:val="none" w:sz="0" w:space="0" w:color="auto"/>
        <w:bottom w:val="none" w:sz="0" w:space="0" w:color="auto"/>
        <w:right w:val="none" w:sz="0" w:space="0" w:color="auto"/>
      </w:divBdr>
    </w:div>
    <w:div w:id="792216712">
      <w:bodyDiv w:val="1"/>
      <w:marLeft w:val="0"/>
      <w:marRight w:val="0"/>
      <w:marTop w:val="0"/>
      <w:marBottom w:val="0"/>
      <w:divBdr>
        <w:top w:val="none" w:sz="0" w:space="0" w:color="auto"/>
        <w:left w:val="none" w:sz="0" w:space="0" w:color="auto"/>
        <w:bottom w:val="none" w:sz="0" w:space="0" w:color="auto"/>
        <w:right w:val="none" w:sz="0" w:space="0" w:color="auto"/>
      </w:divBdr>
      <w:divsChild>
        <w:div w:id="46496704">
          <w:marLeft w:val="0"/>
          <w:marRight w:val="0"/>
          <w:marTop w:val="0"/>
          <w:marBottom w:val="0"/>
          <w:divBdr>
            <w:top w:val="none" w:sz="0" w:space="0" w:color="auto"/>
            <w:left w:val="none" w:sz="0" w:space="0" w:color="auto"/>
            <w:bottom w:val="none" w:sz="0" w:space="0" w:color="auto"/>
            <w:right w:val="none" w:sz="0" w:space="0" w:color="auto"/>
          </w:divBdr>
        </w:div>
        <w:div w:id="55596393">
          <w:marLeft w:val="0"/>
          <w:marRight w:val="0"/>
          <w:marTop w:val="0"/>
          <w:marBottom w:val="0"/>
          <w:divBdr>
            <w:top w:val="none" w:sz="0" w:space="0" w:color="auto"/>
            <w:left w:val="none" w:sz="0" w:space="0" w:color="auto"/>
            <w:bottom w:val="none" w:sz="0" w:space="0" w:color="auto"/>
            <w:right w:val="none" w:sz="0" w:space="0" w:color="auto"/>
          </w:divBdr>
        </w:div>
        <w:div w:id="229124296">
          <w:marLeft w:val="0"/>
          <w:marRight w:val="0"/>
          <w:marTop w:val="0"/>
          <w:marBottom w:val="0"/>
          <w:divBdr>
            <w:top w:val="none" w:sz="0" w:space="0" w:color="auto"/>
            <w:left w:val="none" w:sz="0" w:space="0" w:color="auto"/>
            <w:bottom w:val="none" w:sz="0" w:space="0" w:color="auto"/>
            <w:right w:val="none" w:sz="0" w:space="0" w:color="auto"/>
          </w:divBdr>
        </w:div>
        <w:div w:id="990132426">
          <w:marLeft w:val="0"/>
          <w:marRight w:val="0"/>
          <w:marTop w:val="0"/>
          <w:marBottom w:val="0"/>
          <w:divBdr>
            <w:top w:val="none" w:sz="0" w:space="0" w:color="auto"/>
            <w:left w:val="none" w:sz="0" w:space="0" w:color="auto"/>
            <w:bottom w:val="none" w:sz="0" w:space="0" w:color="auto"/>
            <w:right w:val="none" w:sz="0" w:space="0" w:color="auto"/>
          </w:divBdr>
        </w:div>
        <w:div w:id="996611012">
          <w:marLeft w:val="0"/>
          <w:marRight w:val="0"/>
          <w:marTop w:val="0"/>
          <w:marBottom w:val="0"/>
          <w:divBdr>
            <w:top w:val="none" w:sz="0" w:space="0" w:color="auto"/>
            <w:left w:val="none" w:sz="0" w:space="0" w:color="auto"/>
            <w:bottom w:val="none" w:sz="0" w:space="0" w:color="auto"/>
            <w:right w:val="none" w:sz="0" w:space="0" w:color="auto"/>
          </w:divBdr>
        </w:div>
        <w:div w:id="1295333795">
          <w:marLeft w:val="0"/>
          <w:marRight w:val="0"/>
          <w:marTop w:val="0"/>
          <w:marBottom w:val="0"/>
          <w:divBdr>
            <w:top w:val="none" w:sz="0" w:space="0" w:color="auto"/>
            <w:left w:val="none" w:sz="0" w:space="0" w:color="auto"/>
            <w:bottom w:val="none" w:sz="0" w:space="0" w:color="auto"/>
            <w:right w:val="none" w:sz="0" w:space="0" w:color="auto"/>
          </w:divBdr>
        </w:div>
      </w:divsChild>
    </w:div>
    <w:div w:id="864095102">
      <w:bodyDiv w:val="1"/>
      <w:marLeft w:val="0"/>
      <w:marRight w:val="0"/>
      <w:marTop w:val="0"/>
      <w:marBottom w:val="0"/>
      <w:divBdr>
        <w:top w:val="none" w:sz="0" w:space="0" w:color="auto"/>
        <w:left w:val="none" w:sz="0" w:space="0" w:color="auto"/>
        <w:bottom w:val="none" w:sz="0" w:space="0" w:color="auto"/>
        <w:right w:val="none" w:sz="0" w:space="0" w:color="auto"/>
      </w:divBdr>
      <w:divsChild>
        <w:div w:id="624585823">
          <w:marLeft w:val="0"/>
          <w:marRight w:val="0"/>
          <w:marTop w:val="0"/>
          <w:marBottom w:val="0"/>
          <w:divBdr>
            <w:top w:val="none" w:sz="0" w:space="0" w:color="auto"/>
            <w:left w:val="none" w:sz="0" w:space="0" w:color="auto"/>
            <w:bottom w:val="none" w:sz="0" w:space="0" w:color="auto"/>
            <w:right w:val="none" w:sz="0" w:space="0" w:color="auto"/>
          </w:divBdr>
        </w:div>
        <w:div w:id="1669744893">
          <w:marLeft w:val="0"/>
          <w:marRight w:val="0"/>
          <w:marTop w:val="0"/>
          <w:marBottom w:val="0"/>
          <w:divBdr>
            <w:top w:val="none" w:sz="0" w:space="0" w:color="auto"/>
            <w:left w:val="none" w:sz="0" w:space="0" w:color="auto"/>
            <w:bottom w:val="none" w:sz="0" w:space="0" w:color="auto"/>
            <w:right w:val="none" w:sz="0" w:space="0" w:color="auto"/>
          </w:divBdr>
          <w:divsChild>
            <w:div w:id="747462809">
              <w:marLeft w:val="-75"/>
              <w:marRight w:val="0"/>
              <w:marTop w:val="30"/>
              <w:marBottom w:val="30"/>
              <w:divBdr>
                <w:top w:val="none" w:sz="0" w:space="0" w:color="auto"/>
                <w:left w:val="none" w:sz="0" w:space="0" w:color="auto"/>
                <w:bottom w:val="none" w:sz="0" w:space="0" w:color="auto"/>
                <w:right w:val="none" w:sz="0" w:space="0" w:color="auto"/>
              </w:divBdr>
              <w:divsChild>
                <w:div w:id="409739748">
                  <w:marLeft w:val="0"/>
                  <w:marRight w:val="0"/>
                  <w:marTop w:val="0"/>
                  <w:marBottom w:val="0"/>
                  <w:divBdr>
                    <w:top w:val="none" w:sz="0" w:space="0" w:color="auto"/>
                    <w:left w:val="none" w:sz="0" w:space="0" w:color="auto"/>
                    <w:bottom w:val="none" w:sz="0" w:space="0" w:color="auto"/>
                    <w:right w:val="none" w:sz="0" w:space="0" w:color="auto"/>
                  </w:divBdr>
                  <w:divsChild>
                    <w:div w:id="1252005183">
                      <w:marLeft w:val="0"/>
                      <w:marRight w:val="0"/>
                      <w:marTop w:val="0"/>
                      <w:marBottom w:val="0"/>
                      <w:divBdr>
                        <w:top w:val="none" w:sz="0" w:space="0" w:color="auto"/>
                        <w:left w:val="none" w:sz="0" w:space="0" w:color="auto"/>
                        <w:bottom w:val="none" w:sz="0" w:space="0" w:color="auto"/>
                        <w:right w:val="none" w:sz="0" w:space="0" w:color="auto"/>
                      </w:divBdr>
                    </w:div>
                  </w:divsChild>
                </w:div>
                <w:div w:id="631253706">
                  <w:marLeft w:val="0"/>
                  <w:marRight w:val="0"/>
                  <w:marTop w:val="0"/>
                  <w:marBottom w:val="0"/>
                  <w:divBdr>
                    <w:top w:val="none" w:sz="0" w:space="0" w:color="auto"/>
                    <w:left w:val="none" w:sz="0" w:space="0" w:color="auto"/>
                    <w:bottom w:val="none" w:sz="0" w:space="0" w:color="auto"/>
                    <w:right w:val="none" w:sz="0" w:space="0" w:color="auto"/>
                  </w:divBdr>
                  <w:divsChild>
                    <w:div w:id="1285886501">
                      <w:marLeft w:val="0"/>
                      <w:marRight w:val="0"/>
                      <w:marTop w:val="0"/>
                      <w:marBottom w:val="0"/>
                      <w:divBdr>
                        <w:top w:val="none" w:sz="0" w:space="0" w:color="auto"/>
                        <w:left w:val="none" w:sz="0" w:space="0" w:color="auto"/>
                        <w:bottom w:val="none" w:sz="0" w:space="0" w:color="auto"/>
                        <w:right w:val="none" w:sz="0" w:space="0" w:color="auto"/>
                      </w:divBdr>
                    </w:div>
                  </w:divsChild>
                </w:div>
                <w:div w:id="1011185257">
                  <w:marLeft w:val="0"/>
                  <w:marRight w:val="0"/>
                  <w:marTop w:val="0"/>
                  <w:marBottom w:val="0"/>
                  <w:divBdr>
                    <w:top w:val="none" w:sz="0" w:space="0" w:color="auto"/>
                    <w:left w:val="none" w:sz="0" w:space="0" w:color="auto"/>
                    <w:bottom w:val="none" w:sz="0" w:space="0" w:color="auto"/>
                    <w:right w:val="none" w:sz="0" w:space="0" w:color="auto"/>
                  </w:divBdr>
                  <w:divsChild>
                    <w:div w:id="417211730">
                      <w:marLeft w:val="0"/>
                      <w:marRight w:val="0"/>
                      <w:marTop w:val="0"/>
                      <w:marBottom w:val="0"/>
                      <w:divBdr>
                        <w:top w:val="none" w:sz="0" w:space="0" w:color="auto"/>
                        <w:left w:val="none" w:sz="0" w:space="0" w:color="auto"/>
                        <w:bottom w:val="none" w:sz="0" w:space="0" w:color="auto"/>
                        <w:right w:val="none" w:sz="0" w:space="0" w:color="auto"/>
                      </w:divBdr>
                    </w:div>
                    <w:div w:id="1568151434">
                      <w:marLeft w:val="0"/>
                      <w:marRight w:val="0"/>
                      <w:marTop w:val="0"/>
                      <w:marBottom w:val="0"/>
                      <w:divBdr>
                        <w:top w:val="none" w:sz="0" w:space="0" w:color="auto"/>
                        <w:left w:val="none" w:sz="0" w:space="0" w:color="auto"/>
                        <w:bottom w:val="none" w:sz="0" w:space="0" w:color="auto"/>
                        <w:right w:val="none" w:sz="0" w:space="0" w:color="auto"/>
                      </w:divBdr>
                    </w:div>
                  </w:divsChild>
                </w:div>
                <w:div w:id="1061443298">
                  <w:marLeft w:val="0"/>
                  <w:marRight w:val="0"/>
                  <w:marTop w:val="0"/>
                  <w:marBottom w:val="0"/>
                  <w:divBdr>
                    <w:top w:val="none" w:sz="0" w:space="0" w:color="auto"/>
                    <w:left w:val="none" w:sz="0" w:space="0" w:color="auto"/>
                    <w:bottom w:val="none" w:sz="0" w:space="0" w:color="auto"/>
                    <w:right w:val="none" w:sz="0" w:space="0" w:color="auto"/>
                  </w:divBdr>
                  <w:divsChild>
                    <w:div w:id="1011227448">
                      <w:marLeft w:val="0"/>
                      <w:marRight w:val="0"/>
                      <w:marTop w:val="0"/>
                      <w:marBottom w:val="0"/>
                      <w:divBdr>
                        <w:top w:val="none" w:sz="0" w:space="0" w:color="auto"/>
                        <w:left w:val="none" w:sz="0" w:space="0" w:color="auto"/>
                        <w:bottom w:val="none" w:sz="0" w:space="0" w:color="auto"/>
                        <w:right w:val="none" w:sz="0" w:space="0" w:color="auto"/>
                      </w:divBdr>
                    </w:div>
                  </w:divsChild>
                </w:div>
                <w:div w:id="1335455446">
                  <w:marLeft w:val="0"/>
                  <w:marRight w:val="0"/>
                  <w:marTop w:val="0"/>
                  <w:marBottom w:val="0"/>
                  <w:divBdr>
                    <w:top w:val="none" w:sz="0" w:space="0" w:color="auto"/>
                    <w:left w:val="none" w:sz="0" w:space="0" w:color="auto"/>
                    <w:bottom w:val="none" w:sz="0" w:space="0" w:color="auto"/>
                    <w:right w:val="none" w:sz="0" w:space="0" w:color="auto"/>
                  </w:divBdr>
                  <w:divsChild>
                    <w:div w:id="663514455">
                      <w:marLeft w:val="0"/>
                      <w:marRight w:val="0"/>
                      <w:marTop w:val="0"/>
                      <w:marBottom w:val="0"/>
                      <w:divBdr>
                        <w:top w:val="none" w:sz="0" w:space="0" w:color="auto"/>
                        <w:left w:val="none" w:sz="0" w:space="0" w:color="auto"/>
                        <w:bottom w:val="none" w:sz="0" w:space="0" w:color="auto"/>
                        <w:right w:val="none" w:sz="0" w:space="0" w:color="auto"/>
                      </w:divBdr>
                    </w:div>
                    <w:div w:id="820579695">
                      <w:marLeft w:val="0"/>
                      <w:marRight w:val="0"/>
                      <w:marTop w:val="0"/>
                      <w:marBottom w:val="0"/>
                      <w:divBdr>
                        <w:top w:val="none" w:sz="0" w:space="0" w:color="auto"/>
                        <w:left w:val="none" w:sz="0" w:space="0" w:color="auto"/>
                        <w:bottom w:val="none" w:sz="0" w:space="0" w:color="auto"/>
                        <w:right w:val="none" w:sz="0" w:space="0" w:color="auto"/>
                      </w:divBdr>
                    </w:div>
                    <w:div w:id="1783525425">
                      <w:marLeft w:val="0"/>
                      <w:marRight w:val="0"/>
                      <w:marTop w:val="0"/>
                      <w:marBottom w:val="0"/>
                      <w:divBdr>
                        <w:top w:val="none" w:sz="0" w:space="0" w:color="auto"/>
                        <w:left w:val="none" w:sz="0" w:space="0" w:color="auto"/>
                        <w:bottom w:val="none" w:sz="0" w:space="0" w:color="auto"/>
                        <w:right w:val="none" w:sz="0" w:space="0" w:color="auto"/>
                      </w:divBdr>
                    </w:div>
                  </w:divsChild>
                </w:div>
                <w:div w:id="1503935353">
                  <w:marLeft w:val="0"/>
                  <w:marRight w:val="0"/>
                  <w:marTop w:val="0"/>
                  <w:marBottom w:val="0"/>
                  <w:divBdr>
                    <w:top w:val="none" w:sz="0" w:space="0" w:color="auto"/>
                    <w:left w:val="none" w:sz="0" w:space="0" w:color="auto"/>
                    <w:bottom w:val="none" w:sz="0" w:space="0" w:color="auto"/>
                    <w:right w:val="none" w:sz="0" w:space="0" w:color="auto"/>
                  </w:divBdr>
                  <w:divsChild>
                    <w:div w:id="696466217">
                      <w:marLeft w:val="0"/>
                      <w:marRight w:val="0"/>
                      <w:marTop w:val="0"/>
                      <w:marBottom w:val="0"/>
                      <w:divBdr>
                        <w:top w:val="none" w:sz="0" w:space="0" w:color="auto"/>
                        <w:left w:val="none" w:sz="0" w:space="0" w:color="auto"/>
                        <w:bottom w:val="none" w:sz="0" w:space="0" w:color="auto"/>
                        <w:right w:val="none" w:sz="0" w:space="0" w:color="auto"/>
                      </w:divBdr>
                    </w:div>
                    <w:div w:id="923494893">
                      <w:marLeft w:val="0"/>
                      <w:marRight w:val="0"/>
                      <w:marTop w:val="0"/>
                      <w:marBottom w:val="0"/>
                      <w:divBdr>
                        <w:top w:val="none" w:sz="0" w:space="0" w:color="auto"/>
                        <w:left w:val="none" w:sz="0" w:space="0" w:color="auto"/>
                        <w:bottom w:val="none" w:sz="0" w:space="0" w:color="auto"/>
                        <w:right w:val="none" w:sz="0" w:space="0" w:color="auto"/>
                      </w:divBdr>
                    </w:div>
                  </w:divsChild>
                </w:div>
                <w:div w:id="1529218835">
                  <w:marLeft w:val="0"/>
                  <w:marRight w:val="0"/>
                  <w:marTop w:val="0"/>
                  <w:marBottom w:val="0"/>
                  <w:divBdr>
                    <w:top w:val="none" w:sz="0" w:space="0" w:color="auto"/>
                    <w:left w:val="none" w:sz="0" w:space="0" w:color="auto"/>
                    <w:bottom w:val="none" w:sz="0" w:space="0" w:color="auto"/>
                    <w:right w:val="none" w:sz="0" w:space="0" w:color="auto"/>
                  </w:divBdr>
                  <w:divsChild>
                    <w:div w:id="865754301">
                      <w:marLeft w:val="0"/>
                      <w:marRight w:val="0"/>
                      <w:marTop w:val="0"/>
                      <w:marBottom w:val="0"/>
                      <w:divBdr>
                        <w:top w:val="none" w:sz="0" w:space="0" w:color="auto"/>
                        <w:left w:val="none" w:sz="0" w:space="0" w:color="auto"/>
                        <w:bottom w:val="none" w:sz="0" w:space="0" w:color="auto"/>
                        <w:right w:val="none" w:sz="0" w:space="0" w:color="auto"/>
                      </w:divBdr>
                    </w:div>
                  </w:divsChild>
                </w:div>
                <w:div w:id="1630672738">
                  <w:marLeft w:val="0"/>
                  <w:marRight w:val="0"/>
                  <w:marTop w:val="0"/>
                  <w:marBottom w:val="0"/>
                  <w:divBdr>
                    <w:top w:val="none" w:sz="0" w:space="0" w:color="auto"/>
                    <w:left w:val="none" w:sz="0" w:space="0" w:color="auto"/>
                    <w:bottom w:val="none" w:sz="0" w:space="0" w:color="auto"/>
                    <w:right w:val="none" w:sz="0" w:space="0" w:color="auto"/>
                  </w:divBdr>
                  <w:divsChild>
                    <w:div w:id="244612858">
                      <w:marLeft w:val="0"/>
                      <w:marRight w:val="0"/>
                      <w:marTop w:val="0"/>
                      <w:marBottom w:val="0"/>
                      <w:divBdr>
                        <w:top w:val="none" w:sz="0" w:space="0" w:color="auto"/>
                        <w:left w:val="none" w:sz="0" w:space="0" w:color="auto"/>
                        <w:bottom w:val="none" w:sz="0" w:space="0" w:color="auto"/>
                        <w:right w:val="none" w:sz="0" w:space="0" w:color="auto"/>
                      </w:divBdr>
                    </w:div>
                  </w:divsChild>
                </w:div>
                <w:div w:id="1728646180">
                  <w:marLeft w:val="0"/>
                  <w:marRight w:val="0"/>
                  <w:marTop w:val="0"/>
                  <w:marBottom w:val="0"/>
                  <w:divBdr>
                    <w:top w:val="none" w:sz="0" w:space="0" w:color="auto"/>
                    <w:left w:val="none" w:sz="0" w:space="0" w:color="auto"/>
                    <w:bottom w:val="none" w:sz="0" w:space="0" w:color="auto"/>
                    <w:right w:val="none" w:sz="0" w:space="0" w:color="auto"/>
                  </w:divBdr>
                  <w:divsChild>
                    <w:div w:id="297271419">
                      <w:marLeft w:val="0"/>
                      <w:marRight w:val="0"/>
                      <w:marTop w:val="0"/>
                      <w:marBottom w:val="0"/>
                      <w:divBdr>
                        <w:top w:val="none" w:sz="0" w:space="0" w:color="auto"/>
                        <w:left w:val="none" w:sz="0" w:space="0" w:color="auto"/>
                        <w:bottom w:val="none" w:sz="0" w:space="0" w:color="auto"/>
                        <w:right w:val="none" w:sz="0" w:space="0" w:color="auto"/>
                      </w:divBdr>
                    </w:div>
                    <w:div w:id="2021740365">
                      <w:marLeft w:val="0"/>
                      <w:marRight w:val="0"/>
                      <w:marTop w:val="0"/>
                      <w:marBottom w:val="0"/>
                      <w:divBdr>
                        <w:top w:val="none" w:sz="0" w:space="0" w:color="auto"/>
                        <w:left w:val="none" w:sz="0" w:space="0" w:color="auto"/>
                        <w:bottom w:val="none" w:sz="0" w:space="0" w:color="auto"/>
                        <w:right w:val="none" w:sz="0" w:space="0" w:color="auto"/>
                      </w:divBdr>
                    </w:div>
                  </w:divsChild>
                </w:div>
                <w:div w:id="1759980902">
                  <w:marLeft w:val="0"/>
                  <w:marRight w:val="0"/>
                  <w:marTop w:val="0"/>
                  <w:marBottom w:val="0"/>
                  <w:divBdr>
                    <w:top w:val="none" w:sz="0" w:space="0" w:color="auto"/>
                    <w:left w:val="none" w:sz="0" w:space="0" w:color="auto"/>
                    <w:bottom w:val="none" w:sz="0" w:space="0" w:color="auto"/>
                    <w:right w:val="none" w:sz="0" w:space="0" w:color="auto"/>
                  </w:divBdr>
                  <w:divsChild>
                    <w:div w:id="109871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066322">
      <w:bodyDiv w:val="1"/>
      <w:marLeft w:val="0"/>
      <w:marRight w:val="0"/>
      <w:marTop w:val="0"/>
      <w:marBottom w:val="0"/>
      <w:divBdr>
        <w:top w:val="none" w:sz="0" w:space="0" w:color="auto"/>
        <w:left w:val="none" w:sz="0" w:space="0" w:color="auto"/>
        <w:bottom w:val="none" w:sz="0" w:space="0" w:color="auto"/>
        <w:right w:val="none" w:sz="0" w:space="0" w:color="auto"/>
      </w:divBdr>
    </w:div>
    <w:div w:id="982461985">
      <w:bodyDiv w:val="1"/>
      <w:marLeft w:val="0"/>
      <w:marRight w:val="0"/>
      <w:marTop w:val="0"/>
      <w:marBottom w:val="0"/>
      <w:divBdr>
        <w:top w:val="none" w:sz="0" w:space="0" w:color="auto"/>
        <w:left w:val="none" w:sz="0" w:space="0" w:color="auto"/>
        <w:bottom w:val="none" w:sz="0" w:space="0" w:color="auto"/>
        <w:right w:val="none" w:sz="0" w:space="0" w:color="auto"/>
      </w:divBdr>
      <w:divsChild>
        <w:div w:id="368846338">
          <w:marLeft w:val="0"/>
          <w:marRight w:val="0"/>
          <w:marTop w:val="0"/>
          <w:marBottom w:val="0"/>
          <w:divBdr>
            <w:top w:val="none" w:sz="0" w:space="0" w:color="auto"/>
            <w:left w:val="none" w:sz="0" w:space="0" w:color="auto"/>
            <w:bottom w:val="none" w:sz="0" w:space="0" w:color="auto"/>
            <w:right w:val="none" w:sz="0" w:space="0" w:color="auto"/>
          </w:divBdr>
        </w:div>
        <w:div w:id="495606642">
          <w:marLeft w:val="0"/>
          <w:marRight w:val="0"/>
          <w:marTop w:val="0"/>
          <w:marBottom w:val="0"/>
          <w:divBdr>
            <w:top w:val="none" w:sz="0" w:space="0" w:color="auto"/>
            <w:left w:val="none" w:sz="0" w:space="0" w:color="auto"/>
            <w:bottom w:val="none" w:sz="0" w:space="0" w:color="auto"/>
            <w:right w:val="none" w:sz="0" w:space="0" w:color="auto"/>
          </w:divBdr>
        </w:div>
        <w:div w:id="1226332026">
          <w:marLeft w:val="0"/>
          <w:marRight w:val="0"/>
          <w:marTop w:val="0"/>
          <w:marBottom w:val="0"/>
          <w:divBdr>
            <w:top w:val="none" w:sz="0" w:space="0" w:color="auto"/>
            <w:left w:val="none" w:sz="0" w:space="0" w:color="auto"/>
            <w:bottom w:val="none" w:sz="0" w:space="0" w:color="auto"/>
            <w:right w:val="none" w:sz="0" w:space="0" w:color="auto"/>
          </w:divBdr>
        </w:div>
      </w:divsChild>
    </w:div>
    <w:div w:id="1008675391">
      <w:bodyDiv w:val="1"/>
      <w:marLeft w:val="0"/>
      <w:marRight w:val="0"/>
      <w:marTop w:val="0"/>
      <w:marBottom w:val="0"/>
      <w:divBdr>
        <w:top w:val="none" w:sz="0" w:space="0" w:color="auto"/>
        <w:left w:val="none" w:sz="0" w:space="0" w:color="auto"/>
        <w:bottom w:val="none" w:sz="0" w:space="0" w:color="auto"/>
        <w:right w:val="none" w:sz="0" w:space="0" w:color="auto"/>
      </w:divBdr>
      <w:divsChild>
        <w:div w:id="851920449">
          <w:marLeft w:val="0"/>
          <w:marRight w:val="0"/>
          <w:marTop w:val="0"/>
          <w:marBottom w:val="0"/>
          <w:divBdr>
            <w:top w:val="none" w:sz="0" w:space="0" w:color="auto"/>
            <w:left w:val="none" w:sz="0" w:space="0" w:color="auto"/>
            <w:bottom w:val="none" w:sz="0" w:space="0" w:color="auto"/>
            <w:right w:val="none" w:sz="0" w:space="0" w:color="auto"/>
          </w:divBdr>
        </w:div>
        <w:div w:id="1099060361">
          <w:marLeft w:val="0"/>
          <w:marRight w:val="0"/>
          <w:marTop w:val="0"/>
          <w:marBottom w:val="0"/>
          <w:divBdr>
            <w:top w:val="none" w:sz="0" w:space="0" w:color="auto"/>
            <w:left w:val="none" w:sz="0" w:space="0" w:color="auto"/>
            <w:bottom w:val="none" w:sz="0" w:space="0" w:color="auto"/>
            <w:right w:val="none" w:sz="0" w:space="0" w:color="auto"/>
          </w:divBdr>
        </w:div>
      </w:divsChild>
    </w:div>
    <w:div w:id="1012487521">
      <w:bodyDiv w:val="1"/>
      <w:marLeft w:val="0"/>
      <w:marRight w:val="0"/>
      <w:marTop w:val="0"/>
      <w:marBottom w:val="0"/>
      <w:divBdr>
        <w:top w:val="none" w:sz="0" w:space="0" w:color="auto"/>
        <w:left w:val="none" w:sz="0" w:space="0" w:color="auto"/>
        <w:bottom w:val="none" w:sz="0" w:space="0" w:color="auto"/>
        <w:right w:val="none" w:sz="0" w:space="0" w:color="auto"/>
      </w:divBdr>
    </w:div>
    <w:div w:id="1055155634">
      <w:bodyDiv w:val="1"/>
      <w:marLeft w:val="0"/>
      <w:marRight w:val="0"/>
      <w:marTop w:val="0"/>
      <w:marBottom w:val="0"/>
      <w:divBdr>
        <w:top w:val="none" w:sz="0" w:space="0" w:color="auto"/>
        <w:left w:val="none" w:sz="0" w:space="0" w:color="auto"/>
        <w:bottom w:val="none" w:sz="0" w:space="0" w:color="auto"/>
        <w:right w:val="none" w:sz="0" w:space="0" w:color="auto"/>
      </w:divBdr>
    </w:div>
    <w:div w:id="1077552636">
      <w:bodyDiv w:val="1"/>
      <w:marLeft w:val="0"/>
      <w:marRight w:val="0"/>
      <w:marTop w:val="0"/>
      <w:marBottom w:val="0"/>
      <w:divBdr>
        <w:top w:val="none" w:sz="0" w:space="0" w:color="auto"/>
        <w:left w:val="none" w:sz="0" w:space="0" w:color="auto"/>
        <w:bottom w:val="none" w:sz="0" w:space="0" w:color="auto"/>
        <w:right w:val="none" w:sz="0" w:space="0" w:color="auto"/>
      </w:divBdr>
      <w:divsChild>
        <w:div w:id="90978823">
          <w:marLeft w:val="0"/>
          <w:marRight w:val="0"/>
          <w:marTop w:val="0"/>
          <w:marBottom w:val="0"/>
          <w:divBdr>
            <w:top w:val="none" w:sz="0" w:space="0" w:color="auto"/>
            <w:left w:val="none" w:sz="0" w:space="0" w:color="auto"/>
            <w:bottom w:val="none" w:sz="0" w:space="0" w:color="auto"/>
            <w:right w:val="none" w:sz="0" w:space="0" w:color="auto"/>
          </w:divBdr>
          <w:divsChild>
            <w:div w:id="117113870">
              <w:marLeft w:val="0"/>
              <w:marRight w:val="0"/>
              <w:marTop w:val="0"/>
              <w:marBottom w:val="0"/>
              <w:divBdr>
                <w:top w:val="none" w:sz="0" w:space="0" w:color="auto"/>
                <w:left w:val="none" w:sz="0" w:space="0" w:color="auto"/>
                <w:bottom w:val="none" w:sz="0" w:space="0" w:color="auto"/>
                <w:right w:val="none" w:sz="0" w:space="0" w:color="auto"/>
              </w:divBdr>
            </w:div>
          </w:divsChild>
        </w:div>
        <w:div w:id="335697925">
          <w:marLeft w:val="0"/>
          <w:marRight w:val="0"/>
          <w:marTop w:val="0"/>
          <w:marBottom w:val="0"/>
          <w:divBdr>
            <w:top w:val="none" w:sz="0" w:space="0" w:color="auto"/>
            <w:left w:val="none" w:sz="0" w:space="0" w:color="auto"/>
            <w:bottom w:val="none" w:sz="0" w:space="0" w:color="auto"/>
            <w:right w:val="none" w:sz="0" w:space="0" w:color="auto"/>
          </w:divBdr>
          <w:divsChild>
            <w:div w:id="1615288283">
              <w:marLeft w:val="0"/>
              <w:marRight w:val="0"/>
              <w:marTop w:val="0"/>
              <w:marBottom w:val="0"/>
              <w:divBdr>
                <w:top w:val="none" w:sz="0" w:space="0" w:color="auto"/>
                <w:left w:val="none" w:sz="0" w:space="0" w:color="auto"/>
                <w:bottom w:val="none" w:sz="0" w:space="0" w:color="auto"/>
                <w:right w:val="none" w:sz="0" w:space="0" w:color="auto"/>
              </w:divBdr>
            </w:div>
          </w:divsChild>
        </w:div>
        <w:div w:id="492376012">
          <w:marLeft w:val="0"/>
          <w:marRight w:val="0"/>
          <w:marTop w:val="0"/>
          <w:marBottom w:val="0"/>
          <w:divBdr>
            <w:top w:val="none" w:sz="0" w:space="0" w:color="auto"/>
            <w:left w:val="none" w:sz="0" w:space="0" w:color="auto"/>
            <w:bottom w:val="none" w:sz="0" w:space="0" w:color="auto"/>
            <w:right w:val="none" w:sz="0" w:space="0" w:color="auto"/>
          </w:divBdr>
          <w:divsChild>
            <w:div w:id="1350521769">
              <w:marLeft w:val="0"/>
              <w:marRight w:val="0"/>
              <w:marTop w:val="0"/>
              <w:marBottom w:val="0"/>
              <w:divBdr>
                <w:top w:val="none" w:sz="0" w:space="0" w:color="auto"/>
                <w:left w:val="none" w:sz="0" w:space="0" w:color="auto"/>
                <w:bottom w:val="none" w:sz="0" w:space="0" w:color="auto"/>
                <w:right w:val="none" w:sz="0" w:space="0" w:color="auto"/>
              </w:divBdr>
            </w:div>
          </w:divsChild>
        </w:div>
        <w:div w:id="500200667">
          <w:marLeft w:val="0"/>
          <w:marRight w:val="0"/>
          <w:marTop w:val="0"/>
          <w:marBottom w:val="0"/>
          <w:divBdr>
            <w:top w:val="none" w:sz="0" w:space="0" w:color="auto"/>
            <w:left w:val="none" w:sz="0" w:space="0" w:color="auto"/>
            <w:bottom w:val="none" w:sz="0" w:space="0" w:color="auto"/>
            <w:right w:val="none" w:sz="0" w:space="0" w:color="auto"/>
          </w:divBdr>
          <w:divsChild>
            <w:div w:id="178083049">
              <w:marLeft w:val="0"/>
              <w:marRight w:val="0"/>
              <w:marTop w:val="0"/>
              <w:marBottom w:val="0"/>
              <w:divBdr>
                <w:top w:val="none" w:sz="0" w:space="0" w:color="auto"/>
                <w:left w:val="none" w:sz="0" w:space="0" w:color="auto"/>
                <w:bottom w:val="none" w:sz="0" w:space="0" w:color="auto"/>
                <w:right w:val="none" w:sz="0" w:space="0" w:color="auto"/>
              </w:divBdr>
            </w:div>
          </w:divsChild>
        </w:div>
        <w:div w:id="787894500">
          <w:marLeft w:val="0"/>
          <w:marRight w:val="0"/>
          <w:marTop w:val="0"/>
          <w:marBottom w:val="0"/>
          <w:divBdr>
            <w:top w:val="none" w:sz="0" w:space="0" w:color="auto"/>
            <w:left w:val="none" w:sz="0" w:space="0" w:color="auto"/>
            <w:bottom w:val="none" w:sz="0" w:space="0" w:color="auto"/>
            <w:right w:val="none" w:sz="0" w:space="0" w:color="auto"/>
          </w:divBdr>
          <w:divsChild>
            <w:div w:id="591164028">
              <w:marLeft w:val="0"/>
              <w:marRight w:val="0"/>
              <w:marTop w:val="0"/>
              <w:marBottom w:val="0"/>
              <w:divBdr>
                <w:top w:val="none" w:sz="0" w:space="0" w:color="auto"/>
                <w:left w:val="none" w:sz="0" w:space="0" w:color="auto"/>
                <w:bottom w:val="none" w:sz="0" w:space="0" w:color="auto"/>
                <w:right w:val="none" w:sz="0" w:space="0" w:color="auto"/>
              </w:divBdr>
            </w:div>
          </w:divsChild>
        </w:div>
        <w:div w:id="968629063">
          <w:marLeft w:val="0"/>
          <w:marRight w:val="0"/>
          <w:marTop w:val="0"/>
          <w:marBottom w:val="0"/>
          <w:divBdr>
            <w:top w:val="none" w:sz="0" w:space="0" w:color="auto"/>
            <w:left w:val="none" w:sz="0" w:space="0" w:color="auto"/>
            <w:bottom w:val="none" w:sz="0" w:space="0" w:color="auto"/>
            <w:right w:val="none" w:sz="0" w:space="0" w:color="auto"/>
          </w:divBdr>
          <w:divsChild>
            <w:div w:id="50659386">
              <w:marLeft w:val="0"/>
              <w:marRight w:val="0"/>
              <w:marTop w:val="0"/>
              <w:marBottom w:val="0"/>
              <w:divBdr>
                <w:top w:val="none" w:sz="0" w:space="0" w:color="auto"/>
                <w:left w:val="none" w:sz="0" w:space="0" w:color="auto"/>
                <w:bottom w:val="none" w:sz="0" w:space="0" w:color="auto"/>
                <w:right w:val="none" w:sz="0" w:space="0" w:color="auto"/>
              </w:divBdr>
            </w:div>
            <w:div w:id="146166197">
              <w:marLeft w:val="0"/>
              <w:marRight w:val="0"/>
              <w:marTop w:val="0"/>
              <w:marBottom w:val="0"/>
              <w:divBdr>
                <w:top w:val="none" w:sz="0" w:space="0" w:color="auto"/>
                <w:left w:val="none" w:sz="0" w:space="0" w:color="auto"/>
                <w:bottom w:val="none" w:sz="0" w:space="0" w:color="auto"/>
                <w:right w:val="none" w:sz="0" w:space="0" w:color="auto"/>
              </w:divBdr>
            </w:div>
            <w:div w:id="275333049">
              <w:marLeft w:val="0"/>
              <w:marRight w:val="0"/>
              <w:marTop w:val="0"/>
              <w:marBottom w:val="0"/>
              <w:divBdr>
                <w:top w:val="none" w:sz="0" w:space="0" w:color="auto"/>
                <w:left w:val="none" w:sz="0" w:space="0" w:color="auto"/>
                <w:bottom w:val="none" w:sz="0" w:space="0" w:color="auto"/>
                <w:right w:val="none" w:sz="0" w:space="0" w:color="auto"/>
              </w:divBdr>
            </w:div>
            <w:div w:id="944382852">
              <w:marLeft w:val="0"/>
              <w:marRight w:val="0"/>
              <w:marTop w:val="0"/>
              <w:marBottom w:val="0"/>
              <w:divBdr>
                <w:top w:val="none" w:sz="0" w:space="0" w:color="auto"/>
                <w:left w:val="none" w:sz="0" w:space="0" w:color="auto"/>
                <w:bottom w:val="none" w:sz="0" w:space="0" w:color="auto"/>
                <w:right w:val="none" w:sz="0" w:space="0" w:color="auto"/>
              </w:divBdr>
            </w:div>
          </w:divsChild>
        </w:div>
        <w:div w:id="1180505947">
          <w:marLeft w:val="0"/>
          <w:marRight w:val="0"/>
          <w:marTop w:val="0"/>
          <w:marBottom w:val="0"/>
          <w:divBdr>
            <w:top w:val="none" w:sz="0" w:space="0" w:color="auto"/>
            <w:left w:val="none" w:sz="0" w:space="0" w:color="auto"/>
            <w:bottom w:val="none" w:sz="0" w:space="0" w:color="auto"/>
            <w:right w:val="none" w:sz="0" w:space="0" w:color="auto"/>
          </w:divBdr>
          <w:divsChild>
            <w:div w:id="1125080166">
              <w:marLeft w:val="0"/>
              <w:marRight w:val="0"/>
              <w:marTop w:val="0"/>
              <w:marBottom w:val="0"/>
              <w:divBdr>
                <w:top w:val="none" w:sz="0" w:space="0" w:color="auto"/>
                <w:left w:val="none" w:sz="0" w:space="0" w:color="auto"/>
                <w:bottom w:val="none" w:sz="0" w:space="0" w:color="auto"/>
                <w:right w:val="none" w:sz="0" w:space="0" w:color="auto"/>
              </w:divBdr>
            </w:div>
          </w:divsChild>
        </w:div>
        <w:div w:id="1231622436">
          <w:marLeft w:val="0"/>
          <w:marRight w:val="0"/>
          <w:marTop w:val="0"/>
          <w:marBottom w:val="0"/>
          <w:divBdr>
            <w:top w:val="none" w:sz="0" w:space="0" w:color="auto"/>
            <w:left w:val="none" w:sz="0" w:space="0" w:color="auto"/>
            <w:bottom w:val="none" w:sz="0" w:space="0" w:color="auto"/>
            <w:right w:val="none" w:sz="0" w:space="0" w:color="auto"/>
          </w:divBdr>
          <w:divsChild>
            <w:div w:id="931209003">
              <w:marLeft w:val="0"/>
              <w:marRight w:val="0"/>
              <w:marTop w:val="0"/>
              <w:marBottom w:val="0"/>
              <w:divBdr>
                <w:top w:val="none" w:sz="0" w:space="0" w:color="auto"/>
                <w:left w:val="none" w:sz="0" w:space="0" w:color="auto"/>
                <w:bottom w:val="none" w:sz="0" w:space="0" w:color="auto"/>
                <w:right w:val="none" w:sz="0" w:space="0" w:color="auto"/>
              </w:divBdr>
            </w:div>
          </w:divsChild>
        </w:div>
        <w:div w:id="1238129863">
          <w:marLeft w:val="0"/>
          <w:marRight w:val="0"/>
          <w:marTop w:val="0"/>
          <w:marBottom w:val="0"/>
          <w:divBdr>
            <w:top w:val="none" w:sz="0" w:space="0" w:color="auto"/>
            <w:left w:val="none" w:sz="0" w:space="0" w:color="auto"/>
            <w:bottom w:val="none" w:sz="0" w:space="0" w:color="auto"/>
            <w:right w:val="none" w:sz="0" w:space="0" w:color="auto"/>
          </w:divBdr>
          <w:divsChild>
            <w:div w:id="1853763299">
              <w:marLeft w:val="0"/>
              <w:marRight w:val="0"/>
              <w:marTop w:val="0"/>
              <w:marBottom w:val="0"/>
              <w:divBdr>
                <w:top w:val="none" w:sz="0" w:space="0" w:color="auto"/>
                <w:left w:val="none" w:sz="0" w:space="0" w:color="auto"/>
                <w:bottom w:val="none" w:sz="0" w:space="0" w:color="auto"/>
                <w:right w:val="none" w:sz="0" w:space="0" w:color="auto"/>
              </w:divBdr>
            </w:div>
          </w:divsChild>
        </w:div>
        <w:div w:id="1369917272">
          <w:marLeft w:val="0"/>
          <w:marRight w:val="0"/>
          <w:marTop w:val="0"/>
          <w:marBottom w:val="0"/>
          <w:divBdr>
            <w:top w:val="none" w:sz="0" w:space="0" w:color="auto"/>
            <w:left w:val="none" w:sz="0" w:space="0" w:color="auto"/>
            <w:bottom w:val="none" w:sz="0" w:space="0" w:color="auto"/>
            <w:right w:val="none" w:sz="0" w:space="0" w:color="auto"/>
          </w:divBdr>
          <w:divsChild>
            <w:div w:id="254485155">
              <w:marLeft w:val="0"/>
              <w:marRight w:val="0"/>
              <w:marTop w:val="0"/>
              <w:marBottom w:val="0"/>
              <w:divBdr>
                <w:top w:val="none" w:sz="0" w:space="0" w:color="auto"/>
                <w:left w:val="none" w:sz="0" w:space="0" w:color="auto"/>
                <w:bottom w:val="none" w:sz="0" w:space="0" w:color="auto"/>
                <w:right w:val="none" w:sz="0" w:space="0" w:color="auto"/>
              </w:divBdr>
            </w:div>
          </w:divsChild>
        </w:div>
        <w:div w:id="1440636882">
          <w:marLeft w:val="0"/>
          <w:marRight w:val="0"/>
          <w:marTop w:val="0"/>
          <w:marBottom w:val="0"/>
          <w:divBdr>
            <w:top w:val="none" w:sz="0" w:space="0" w:color="auto"/>
            <w:left w:val="none" w:sz="0" w:space="0" w:color="auto"/>
            <w:bottom w:val="none" w:sz="0" w:space="0" w:color="auto"/>
            <w:right w:val="none" w:sz="0" w:space="0" w:color="auto"/>
          </w:divBdr>
          <w:divsChild>
            <w:div w:id="1510102301">
              <w:marLeft w:val="0"/>
              <w:marRight w:val="0"/>
              <w:marTop w:val="0"/>
              <w:marBottom w:val="0"/>
              <w:divBdr>
                <w:top w:val="none" w:sz="0" w:space="0" w:color="auto"/>
                <w:left w:val="none" w:sz="0" w:space="0" w:color="auto"/>
                <w:bottom w:val="none" w:sz="0" w:space="0" w:color="auto"/>
                <w:right w:val="none" w:sz="0" w:space="0" w:color="auto"/>
              </w:divBdr>
            </w:div>
          </w:divsChild>
        </w:div>
        <w:div w:id="1452361104">
          <w:marLeft w:val="0"/>
          <w:marRight w:val="0"/>
          <w:marTop w:val="0"/>
          <w:marBottom w:val="0"/>
          <w:divBdr>
            <w:top w:val="none" w:sz="0" w:space="0" w:color="auto"/>
            <w:left w:val="none" w:sz="0" w:space="0" w:color="auto"/>
            <w:bottom w:val="none" w:sz="0" w:space="0" w:color="auto"/>
            <w:right w:val="none" w:sz="0" w:space="0" w:color="auto"/>
          </w:divBdr>
          <w:divsChild>
            <w:div w:id="1062799853">
              <w:marLeft w:val="0"/>
              <w:marRight w:val="0"/>
              <w:marTop w:val="0"/>
              <w:marBottom w:val="0"/>
              <w:divBdr>
                <w:top w:val="none" w:sz="0" w:space="0" w:color="auto"/>
                <w:left w:val="none" w:sz="0" w:space="0" w:color="auto"/>
                <w:bottom w:val="none" w:sz="0" w:space="0" w:color="auto"/>
                <w:right w:val="none" w:sz="0" w:space="0" w:color="auto"/>
              </w:divBdr>
            </w:div>
            <w:div w:id="1398824809">
              <w:marLeft w:val="0"/>
              <w:marRight w:val="0"/>
              <w:marTop w:val="0"/>
              <w:marBottom w:val="0"/>
              <w:divBdr>
                <w:top w:val="none" w:sz="0" w:space="0" w:color="auto"/>
                <w:left w:val="none" w:sz="0" w:space="0" w:color="auto"/>
                <w:bottom w:val="none" w:sz="0" w:space="0" w:color="auto"/>
                <w:right w:val="none" w:sz="0" w:space="0" w:color="auto"/>
              </w:divBdr>
            </w:div>
          </w:divsChild>
        </w:div>
        <w:div w:id="1771586001">
          <w:marLeft w:val="0"/>
          <w:marRight w:val="0"/>
          <w:marTop w:val="0"/>
          <w:marBottom w:val="0"/>
          <w:divBdr>
            <w:top w:val="none" w:sz="0" w:space="0" w:color="auto"/>
            <w:left w:val="none" w:sz="0" w:space="0" w:color="auto"/>
            <w:bottom w:val="none" w:sz="0" w:space="0" w:color="auto"/>
            <w:right w:val="none" w:sz="0" w:space="0" w:color="auto"/>
          </w:divBdr>
          <w:divsChild>
            <w:div w:id="594826035">
              <w:marLeft w:val="0"/>
              <w:marRight w:val="0"/>
              <w:marTop w:val="0"/>
              <w:marBottom w:val="0"/>
              <w:divBdr>
                <w:top w:val="none" w:sz="0" w:space="0" w:color="auto"/>
                <w:left w:val="none" w:sz="0" w:space="0" w:color="auto"/>
                <w:bottom w:val="none" w:sz="0" w:space="0" w:color="auto"/>
                <w:right w:val="none" w:sz="0" w:space="0" w:color="auto"/>
              </w:divBdr>
            </w:div>
          </w:divsChild>
        </w:div>
        <w:div w:id="1862667982">
          <w:marLeft w:val="0"/>
          <w:marRight w:val="0"/>
          <w:marTop w:val="0"/>
          <w:marBottom w:val="0"/>
          <w:divBdr>
            <w:top w:val="none" w:sz="0" w:space="0" w:color="auto"/>
            <w:left w:val="none" w:sz="0" w:space="0" w:color="auto"/>
            <w:bottom w:val="none" w:sz="0" w:space="0" w:color="auto"/>
            <w:right w:val="none" w:sz="0" w:space="0" w:color="auto"/>
          </w:divBdr>
          <w:divsChild>
            <w:div w:id="224682534">
              <w:marLeft w:val="0"/>
              <w:marRight w:val="0"/>
              <w:marTop w:val="0"/>
              <w:marBottom w:val="0"/>
              <w:divBdr>
                <w:top w:val="none" w:sz="0" w:space="0" w:color="auto"/>
                <w:left w:val="none" w:sz="0" w:space="0" w:color="auto"/>
                <w:bottom w:val="none" w:sz="0" w:space="0" w:color="auto"/>
                <w:right w:val="none" w:sz="0" w:space="0" w:color="auto"/>
              </w:divBdr>
            </w:div>
            <w:div w:id="628510170">
              <w:marLeft w:val="0"/>
              <w:marRight w:val="0"/>
              <w:marTop w:val="0"/>
              <w:marBottom w:val="0"/>
              <w:divBdr>
                <w:top w:val="none" w:sz="0" w:space="0" w:color="auto"/>
                <w:left w:val="none" w:sz="0" w:space="0" w:color="auto"/>
                <w:bottom w:val="none" w:sz="0" w:space="0" w:color="auto"/>
                <w:right w:val="none" w:sz="0" w:space="0" w:color="auto"/>
              </w:divBdr>
            </w:div>
            <w:div w:id="950474436">
              <w:marLeft w:val="0"/>
              <w:marRight w:val="0"/>
              <w:marTop w:val="0"/>
              <w:marBottom w:val="0"/>
              <w:divBdr>
                <w:top w:val="none" w:sz="0" w:space="0" w:color="auto"/>
                <w:left w:val="none" w:sz="0" w:space="0" w:color="auto"/>
                <w:bottom w:val="none" w:sz="0" w:space="0" w:color="auto"/>
                <w:right w:val="none" w:sz="0" w:space="0" w:color="auto"/>
              </w:divBdr>
            </w:div>
            <w:div w:id="1984921423">
              <w:marLeft w:val="0"/>
              <w:marRight w:val="0"/>
              <w:marTop w:val="0"/>
              <w:marBottom w:val="0"/>
              <w:divBdr>
                <w:top w:val="none" w:sz="0" w:space="0" w:color="auto"/>
                <w:left w:val="none" w:sz="0" w:space="0" w:color="auto"/>
                <w:bottom w:val="none" w:sz="0" w:space="0" w:color="auto"/>
                <w:right w:val="none" w:sz="0" w:space="0" w:color="auto"/>
              </w:divBdr>
            </w:div>
          </w:divsChild>
        </w:div>
        <w:div w:id="1882787941">
          <w:marLeft w:val="0"/>
          <w:marRight w:val="0"/>
          <w:marTop w:val="0"/>
          <w:marBottom w:val="0"/>
          <w:divBdr>
            <w:top w:val="none" w:sz="0" w:space="0" w:color="auto"/>
            <w:left w:val="none" w:sz="0" w:space="0" w:color="auto"/>
            <w:bottom w:val="none" w:sz="0" w:space="0" w:color="auto"/>
            <w:right w:val="none" w:sz="0" w:space="0" w:color="auto"/>
          </w:divBdr>
          <w:divsChild>
            <w:div w:id="271792548">
              <w:marLeft w:val="0"/>
              <w:marRight w:val="0"/>
              <w:marTop w:val="0"/>
              <w:marBottom w:val="0"/>
              <w:divBdr>
                <w:top w:val="none" w:sz="0" w:space="0" w:color="auto"/>
                <w:left w:val="none" w:sz="0" w:space="0" w:color="auto"/>
                <w:bottom w:val="none" w:sz="0" w:space="0" w:color="auto"/>
                <w:right w:val="none" w:sz="0" w:space="0" w:color="auto"/>
              </w:divBdr>
            </w:div>
          </w:divsChild>
        </w:div>
        <w:div w:id="1989239296">
          <w:marLeft w:val="0"/>
          <w:marRight w:val="0"/>
          <w:marTop w:val="0"/>
          <w:marBottom w:val="0"/>
          <w:divBdr>
            <w:top w:val="none" w:sz="0" w:space="0" w:color="auto"/>
            <w:left w:val="none" w:sz="0" w:space="0" w:color="auto"/>
            <w:bottom w:val="none" w:sz="0" w:space="0" w:color="auto"/>
            <w:right w:val="none" w:sz="0" w:space="0" w:color="auto"/>
          </w:divBdr>
          <w:divsChild>
            <w:div w:id="193419770">
              <w:marLeft w:val="0"/>
              <w:marRight w:val="0"/>
              <w:marTop w:val="0"/>
              <w:marBottom w:val="0"/>
              <w:divBdr>
                <w:top w:val="none" w:sz="0" w:space="0" w:color="auto"/>
                <w:left w:val="none" w:sz="0" w:space="0" w:color="auto"/>
                <w:bottom w:val="none" w:sz="0" w:space="0" w:color="auto"/>
                <w:right w:val="none" w:sz="0" w:space="0" w:color="auto"/>
              </w:divBdr>
            </w:div>
            <w:div w:id="1848865086">
              <w:marLeft w:val="0"/>
              <w:marRight w:val="0"/>
              <w:marTop w:val="0"/>
              <w:marBottom w:val="0"/>
              <w:divBdr>
                <w:top w:val="none" w:sz="0" w:space="0" w:color="auto"/>
                <w:left w:val="none" w:sz="0" w:space="0" w:color="auto"/>
                <w:bottom w:val="none" w:sz="0" w:space="0" w:color="auto"/>
                <w:right w:val="none" w:sz="0" w:space="0" w:color="auto"/>
              </w:divBdr>
            </w:div>
            <w:div w:id="1937400349">
              <w:marLeft w:val="0"/>
              <w:marRight w:val="0"/>
              <w:marTop w:val="0"/>
              <w:marBottom w:val="0"/>
              <w:divBdr>
                <w:top w:val="none" w:sz="0" w:space="0" w:color="auto"/>
                <w:left w:val="none" w:sz="0" w:space="0" w:color="auto"/>
                <w:bottom w:val="none" w:sz="0" w:space="0" w:color="auto"/>
                <w:right w:val="none" w:sz="0" w:space="0" w:color="auto"/>
              </w:divBdr>
            </w:div>
            <w:div w:id="204289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9647">
      <w:bodyDiv w:val="1"/>
      <w:marLeft w:val="0"/>
      <w:marRight w:val="0"/>
      <w:marTop w:val="0"/>
      <w:marBottom w:val="0"/>
      <w:divBdr>
        <w:top w:val="none" w:sz="0" w:space="0" w:color="auto"/>
        <w:left w:val="none" w:sz="0" w:space="0" w:color="auto"/>
        <w:bottom w:val="none" w:sz="0" w:space="0" w:color="auto"/>
        <w:right w:val="none" w:sz="0" w:space="0" w:color="auto"/>
      </w:divBdr>
      <w:divsChild>
        <w:div w:id="1237545574">
          <w:marLeft w:val="0"/>
          <w:marRight w:val="0"/>
          <w:marTop w:val="0"/>
          <w:marBottom w:val="0"/>
          <w:divBdr>
            <w:top w:val="none" w:sz="0" w:space="0" w:color="auto"/>
            <w:left w:val="none" w:sz="0" w:space="0" w:color="auto"/>
            <w:bottom w:val="none" w:sz="0" w:space="0" w:color="auto"/>
            <w:right w:val="none" w:sz="0" w:space="0" w:color="auto"/>
          </w:divBdr>
        </w:div>
        <w:div w:id="1579244050">
          <w:marLeft w:val="0"/>
          <w:marRight w:val="0"/>
          <w:marTop w:val="0"/>
          <w:marBottom w:val="0"/>
          <w:divBdr>
            <w:top w:val="none" w:sz="0" w:space="0" w:color="auto"/>
            <w:left w:val="none" w:sz="0" w:space="0" w:color="auto"/>
            <w:bottom w:val="none" w:sz="0" w:space="0" w:color="auto"/>
            <w:right w:val="none" w:sz="0" w:space="0" w:color="auto"/>
          </w:divBdr>
        </w:div>
        <w:div w:id="2027514018">
          <w:marLeft w:val="0"/>
          <w:marRight w:val="0"/>
          <w:marTop w:val="0"/>
          <w:marBottom w:val="0"/>
          <w:divBdr>
            <w:top w:val="none" w:sz="0" w:space="0" w:color="auto"/>
            <w:left w:val="none" w:sz="0" w:space="0" w:color="auto"/>
            <w:bottom w:val="none" w:sz="0" w:space="0" w:color="auto"/>
            <w:right w:val="none" w:sz="0" w:space="0" w:color="auto"/>
          </w:divBdr>
        </w:div>
      </w:divsChild>
    </w:div>
    <w:div w:id="1184242309">
      <w:bodyDiv w:val="1"/>
      <w:marLeft w:val="0"/>
      <w:marRight w:val="0"/>
      <w:marTop w:val="0"/>
      <w:marBottom w:val="0"/>
      <w:divBdr>
        <w:top w:val="none" w:sz="0" w:space="0" w:color="auto"/>
        <w:left w:val="none" w:sz="0" w:space="0" w:color="auto"/>
        <w:bottom w:val="none" w:sz="0" w:space="0" w:color="auto"/>
        <w:right w:val="none" w:sz="0" w:space="0" w:color="auto"/>
      </w:divBdr>
    </w:div>
    <w:div w:id="1192570407">
      <w:bodyDiv w:val="1"/>
      <w:marLeft w:val="0"/>
      <w:marRight w:val="0"/>
      <w:marTop w:val="0"/>
      <w:marBottom w:val="0"/>
      <w:divBdr>
        <w:top w:val="none" w:sz="0" w:space="0" w:color="auto"/>
        <w:left w:val="none" w:sz="0" w:space="0" w:color="auto"/>
        <w:bottom w:val="none" w:sz="0" w:space="0" w:color="auto"/>
        <w:right w:val="none" w:sz="0" w:space="0" w:color="auto"/>
      </w:divBdr>
    </w:div>
    <w:div w:id="1310985361">
      <w:bodyDiv w:val="1"/>
      <w:marLeft w:val="0"/>
      <w:marRight w:val="0"/>
      <w:marTop w:val="0"/>
      <w:marBottom w:val="0"/>
      <w:divBdr>
        <w:top w:val="none" w:sz="0" w:space="0" w:color="auto"/>
        <w:left w:val="none" w:sz="0" w:space="0" w:color="auto"/>
        <w:bottom w:val="none" w:sz="0" w:space="0" w:color="auto"/>
        <w:right w:val="none" w:sz="0" w:space="0" w:color="auto"/>
      </w:divBdr>
      <w:divsChild>
        <w:div w:id="11223722">
          <w:marLeft w:val="0"/>
          <w:marRight w:val="0"/>
          <w:marTop w:val="0"/>
          <w:marBottom w:val="0"/>
          <w:divBdr>
            <w:top w:val="none" w:sz="0" w:space="0" w:color="auto"/>
            <w:left w:val="none" w:sz="0" w:space="0" w:color="auto"/>
            <w:bottom w:val="none" w:sz="0" w:space="0" w:color="auto"/>
            <w:right w:val="none" w:sz="0" w:space="0" w:color="auto"/>
          </w:divBdr>
        </w:div>
        <w:div w:id="81071977">
          <w:marLeft w:val="0"/>
          <w:marRight w:val="0"/>
          <w:marTop w:val="0"/>
          <w:marBottom w:val="0"/>
          <w:divBdr>
            <w:top w:val="none" w:sz="0" w:space="0" w:color="auto"/>
            <w:left w:val="none" w:sz="0" w:space="0" w:color="auto"/>
            <w:bottom w:val="none" w:sz="0" w:space="0" w:color="auto"/>
            <w:right w:val="none" w:sz="0" w:space="0" w:color="auto"/>
          </w:divBdr>
        </w:div>
        <w:div w:id="1063336594">
          <w:marLeft w:val="0"/>
          <w:marRight w:val="0"/>
          <w:marTop w:val="0"/>
          <w:marBottom w:val="0"/>
          <w:divBdr>
            <w:top w:val="none" w:sz="0" w:space="0" w:color="auto"/>
            <w:left w:val="none" w:sz="0" w:space="0" w:color="auto"/>
            <w:bottom w:val="none" w:sz="0" w:space="0" w:color="auto"/>
            <w:right w:val="none" w:sz="0" w:space="0" w:color="auto"/>
          </w:divBdr>
        </w:div>
        <w:div w:id="1535649616">
          <w:marLeft w:val="0"/>
          <w:marRight w:val="0"/>
          <w:marTop w:val="0"/>
          <w:marBottom w:val="0"/>
          <w:divBdr>
            <w:top w:val="none" w:sz="0" w:space="0" w:color="auto"/>
            <w:left w:val="none" w:sz="0" w:space="0" w:color="auto"/>
            <w:bottom w:val="none" w:sz="0" w:space="0" w:color="auto"/>
            <w:right w:val="none" w:sz="0" w:space="0" w:color="auto"/>
          </w:divBdr>
        </w:div>
      </w:divsChild>
    </w:div>
    <w:div w:id="1332371907">
      <w:bodyDiv w:val="1"/>
      <w:marLeft w:val="0"/>
      <w:marRight w:val="0"/>
      <w:marTop w:val="0"/>
      <w:marBottom w:val="0"/>
      <w:divBdr>
        <w:top w:val="none" w:sz="0" w:space="0" w:color="auto"/>
        <w:left w:val="none" w:sz="0" w:space="0" w:color="auto"/>
        <w:bottom w:val="none" w:sz="0" w:space="0" w:color="auto"/>
        <w:right w:val="none" w:sz="0" w:space="0" w:color="auto"/>
      </w:divBdr>
    </w:div>
    <w:div w:id="1338117925">
      <w:bodyDiv w:val="1"/>
      <w:marLeft w:val="0"/>
      <w:marRight w:val="0"/>
      <w:marTop w:val="0"/>
      <w:marBottom w:val="0"/>
      <w:divBdr>
        <w:top w:val="none" w:sz="0" w:space="0" w:color="auto"/>
        <w:left w:val="none" w:sz="0" w:space="0" w:color="auto"/>
        <w:bottom w:val="none" w:sz="0" w:space="0" w:color="auto"/>
        <w:right w:val="none" w:sz="0" w:space="0" w:color="auto"/>
      </w:divBdr>
    </w:div>
    <w:div w:id="1351561890">
      <w:bodyDiv w:val="1"/>
      <w:marLeft w:val="0"/>
      <w:marRight w:val="0"/>
      <w:marTop w:val="0"/>
      <w:marBottom w:val="0"/>
      <w:divBdr>
        <w:top w:val="none" w:sz="0" w:space="0" w:color="auto"/>
        <w:left w:val="none" w:sz="0" w:space="0" w:color="auto"/>
        <w:bottom w:val="none" w:sz="0" w:space="0" w:color="auto"/>
        <w:right w:val="none" w:sz="0" w:space="0" w:color="auto"/>
      </w:divBdr>
    </w:div>
    <w:div w:id="1396584275">
      <w:bodyDiv w:val="1"/>
      <w:marLeft w:val="0"/>
      <w:marRight w:val="0"/>
      <w:marTop w:val="0"/>
      <w:marBottom w:val="0"/>
      <w:divBdr>
        <w:top w:val="none" w:sz="0" w:space="0" w:color="auto"/>
        <w:left w:val="none" w:sz="0" w:space="0" w:color="auto"/>
        <w:bottom w:val="none" w:sz="0" w:space="0" w:color="auto"/>
        <w:right w:val="none" w:sz="0" w:space="0" w:color="auto"/>
      </w:divBdr>
      <w:divsChild>
        <w:div w:id="42336742">
          <w:marLeft w:val="0"/>
          <w:marRight w:val="0"/>
          <w:marTop w:val="0"/>
          <w:marBottom w:val="0"/>
          <w:divBdr>
            <w:top w:val="none" w:sz="0" w:space="0" w:color="auto"/>
            <w:left w:val="none" w:sz="0" w:space="0" w:color="auto"/>
            <w:bottom w:val="none" w:sz="0" w:space="0" w:color="auto"/>
            <w:right w:val="none" w:sz="0" w:space="0" w:color="auto"/>
          </w:divBdr>
        </w:div>
        <w:div w:id="1751656184">
          <w:marLeft w:val="0"/>
          <w:marRight w:val="0"/>
          <w:marTop w:val="0"/>
          <w:marBottom w:val="0"/>
          <w:divBdr>
            <w:top w:val="none" w:sz="0" w:space="0" w:color="auto"/>
            <w:left w:val="none" w:sz="0" w:space="0" w:color="auto"/>
            <w:bottom w:val="none" w:sz="0" w:space="0" w:color="auto"/>
            <w:right w:val="none" w:sz="0" w:space="0" w:color="auto"/>
          </w:divBdr>
        </w:div>
      </w:divsChild>
    </w:div>
    <w:div w:id="1426728526">
      <w:bodyDiv w:val="1"/>
      <w:marLeft w:val="0"/>
      <w:marRight w:val="0"/>
      <w:marTop w:val="0"/>
      <w:marBottom w:val="0"/>
      <w:divBdr>
        <w:top w:val="none" w:sz="0" w:space="0" w:color="auto"/>
        <w:left w:val="none" w:sz="0" w:space="0" w:color="auto"/>
        <w:bottom w:val="none" w:sz="0" w:space="0" w:color="auto"/>
        <w:right w:val="none" w:sz="0" w:space="0" w:color="auto"/>
      </w:divBdr>
      <w:divsChild>
        <w:div w:id="103506572">
          <w:marLeft w:val="0"/>
          <w:marRight w:val="0"/>
          <w:marTop w:val="0"/>
          <w:marBottom w:val="0"/>
          <w:divBdr>
            <w:top w:val="none" w:sz="0" w:space="0" w:color="auto"/>
            <w:left w:val="none" w:sz="0" w:space="0" w:color="auto"/>
            <w:bottom w:val="none" w:sz="0" w:space="0" w:color="auto"/>
            <w:right w:val="none" w:sz="0" w:space="0" w:color="auto"/>
          </w:divBdr>
        </w:div>
        <w:div w:id="381951982">
          <w:marLeft w:val="0"/>
          <w:marRight w:val="0"/>
          <w:marTop w:val="0"/>
          <w:marBottom w:val="0"/>
          <w:divBdr>
            <w:top w:val="none" w:sz="0" w:space="0" w:color="auto"/>
            <w:left w:val="none" w:sz="0" w:space="0" w:color="auto"/>
            <w:bottom w:val="none" w:sz="0" w:space="0" w:color="auto"/>
            <w:right w:val="none" w:sz="0" w:space="0" w:color="auto"/>
          </w:divBdr>
        </w:div>
        <w:div w:id="784152398">
          <w:marLeft w:val="0"/>
          <w:marRight w:val="0"/>
          <w:marTop w:val="0"/>
          <w:marBottom w:val="0"/>
          <w:divBdr>
            <w:top w:val="none" w:sz="0" w:space="0" w:color="auto"/>
            <w:left w:val="none" w:sz="0" w:space="0" w:color="auto"/>
            <w:bottom w:val="none" w:sz="0" w:space="0" w:color="auto"/>
            <w:right w:val="none" w:sz="0" w:space="0" w:color="auto"/>
          </w:divBdr>
        </w:div>
        <w:div w:id="1889760072">
          <w:marLeft w:val="0"/>
          <w:marRight w:val="0"/>
          <w:marTop w:val="0"/>
          <w:marBottom w:val="0"/>
          <w:divBdr>
            <w:top w:val="none" w:sz="0" w:space="0" w:color="auto"/>
            <w:left w:val="none" w:sz="0" w:space="0" w:color="auto"/>
            <w:bottom w:val="none" w:sz="0" w:space="0" w:color="auto"/>
            <w:right w:val="none" w:sz="0" w:space="0" w:color="auto"/>
          </w:divBdr>
        </w:div>
      </w:divsChild>
    </w:div>
    <w:div w:id="1458451604">
      <w:bodyDiv w:val="1"/>
      <w:marLeft w:val="0"/>
      <w:marRight w:val="0"/>
      <w:marTop w:val="0"/>
      <w:marBottom w:val="0"/>
      <w:divBdr>
        <w:top w:val="none" w:sz="0" w:space="0" w:color="auto"/>
        <w:left w:val="none" w:sz="0" w:space="0" w:color="auto"/>
        <w:bottom w:val="none" w:sz="0" w:space="0" w:color="auto"/>
        <w:right w:val="none" w:sz="0" w:space="0" w:color="auto"/>
      </w:divBdr>
    </w:div>
    <w:div w:id="1513257672">
      <w:bodyDiv w:val="1"/>
      <w:marLeft w:val="0"/>
      <w:marRight w:val="0"/>
      <w:marTop w:val="0"/>
      <w:marBottom w:val="0"/>
      <w:divBdr>
        <w:top w:val="none" w:sz="0" w:space="0" w:color="auto"/>
        <w:left w:val="none" w:sz="0" w:space="0" w:color="auto"/>
        <w:bottom w:val="none" w:sz="0" w:space="0" w:color="auto"/>
        <w:right w:val="none" w:sz="0" w:space="0" w:color="auto"/>
      </w:divBdr>
    </w:div>
    <w:div w:id="1523284463">
      <w:bodyDiv w:val="1"/>
      <w:marLeft w:val="0"/>
      <w:marRight w:val="0"/>
      <w:marTop w:val="0"/>
      <w:marBottom w:val="0"/>
      <w:divBdr>
        <w:top w:val="none" w:sz="0" w:space="0" w:color="auto"/>
        <w:left w:val="none" w:sz="0" w:space="0" w:color="auto"/>
        <w:bottom w:val="none" w:sz="0" w:space="0" w:color="auto"/>
        <w:right w:val="none" w:sz="0" w:space="0" w:color="auto"/>
      </w:divBdr>
    </w:div>
    <w:div w:id="1535539745">
      <w:bodyDiv w:val="1"/>
      <w:marLeft w:val="0"/>
      <w:marRight w:val="0"/>
      <w:marTop w:val="0"/>
      <w:marBottom w:val="0"/>
      <w:divBdr>
        <w:top w:val="none" w:sz="0" w:space="0" w:color="auto"/>
        <w:left w:val="none" w:sz="0" w:space="0" w:color="auto"/>
        <w:bottom w:val="none" w:sz="0" w:space="0" w:color="auto"/>
        <w:right w:val="none" w:sz="0" w:space="0" w:color="auto"/>
      </w:divBdr>
    </w:div>
    <w:div w:id="1612395647">
      <w:bodyDiv w:val="1"/>
      <w:marLeft w:val="0"/>
      <w:marRight w:val="0"/>
      <w:marTop w:val="0"/>
      <w:marBottom w:val="0"/>
      <w:divBdr>
        <w:top w:val="none" w:sz="0" w:space="0" w:color="auto"/>
        <w:left w:val="none" w:sz="0" w:space="0" w:color="auto"/>
        <w:bottom w:val="none" w:sz="0" w:space="0" w:color="auto"/>
        <w:right w:val="none" w:sz="0" w:space="0" w:color="auto"/>
      </w:divBdr>
    </w:div>
    <w:div w:id="1618179865">
      <w:bodyDiv w:val="1"/>
      <w:marLeft w:val="0"/>
      <w:marRight w:val="0"/>
      <w:marTop w:val="0"/>
      <w:marBottom w:val="0"/>
      <w:divBdr>
        <w:top w:val="none" w:sz="0" w:space="0" w:color="auto"/>
        <w:left w:val="none" w:sz="0" w:space="0" w:color="auto"/>
        <w:bottom w:val="none" w:sz="0" w:space="0" w:color="auto"/>
        <w:right w:val="none" w:sz="0" w:space="0" w:color="auto"/>
      </w:divBdr>
      <w:divsChild>
        <w:div w:id="1379743957">
          <w:marLeft w:val="0"/>
          <w:marRight w:val="0"/>
          <w:marTop w:val="0"/>
          <w:marBottom w:val="0"/>
          <w:divBdr>
            <w:top w:val="none" w:sz="0" w:space="0" w:color="auto"/>
            <w:left w:val="none" w:sz="0" w:space="0" w:color="auto"/>
            <w:bottom w:val="none" w:sz="0" w:space="0" w:color="auto"/>
            <w:right w:val="none" w:sz="0" w:space="0" w:color="auto"/>
          </w:divBdr>
          <w:divsChild>
            <w:div w:id="594367156">
              <w:marLeft w:val="0"/>
              <w:marRight w:val="0"/>
              <w:marTop w:val="0"/>
              <w:marBottom w:val="0"/>
              <w:divBdr>
                <w:top w:val="none" w:sz="0" w:space="0" w:color="auto"/>
                <w:left w:val="none" w:sz="0" w:space="0" w:color="auto"/>
                <w:bottom w:val="none" w:sz="0" w:space="0" w:color="auto"/>
                <w:right w:val="none" w:sz="0" w:space="0" w:color="auto"/>
              </w:divBdr>
            </w:div>
          </w:divsChild>
        </w:div>
        <w:div w:id="1861774208">
          <w:marLeft w:val="0"/>
          <w:marRight w:val="0"/>
          <w:marTop w:val="0"/>
          <w:marBottom w:val="0"/>
          <w:divBdr>
            <w:top w:val="none" w:sz="0" w:space="0" w:color="auto"/>
            <w:left w:val="none" w:sz="0" w:space="0" w:color="auto"/>
            <w:bottom w:val="none" w:sz="0" w:space="0" w:color="auto"/>
            <w:right w:val="none" w:sz="0" w:space="0" w:color="auto"/>
          </w:divBdr>
          <w:divsChild>
            <w:div w:id="159910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2571">
      <w:bodyDiv w:val="1"/>
      <w:marLeft w:val="0"/>
      <w:marRight w:val="0"/>
      <w:marTop w:val="0"/>
      <w:marBottom w:val="0"/>
      <w:divBdr>
        <w:top w:val="none" w:sz="0" w:space="0" w:color="auto"/>
        <w:left w:val="none" w:sz="0" w:space="0" w:color="auto"/>
        <w:bottom w:val="none" w:sz="0" w:space="0" w:color="auto"/>
        <w:right w:val="none" w:sz="0" w:space="0" w:color="auto"/>
      </w:divBdr>
    </w:div>
    <w:div w:id="1623878588">
      <w:bodyDiv w:val="1"/>
      <w:marLeft w:val="0"/>
      <w:marRight w:val="0"/>
      <w:marTop w:val="0"/>
      <w:marBottom w:val="0"/>
      <w:divBdr>
        <w:top w:val="none" w:sz="0" w:space="0" w:color="auto"/>
        <w:left w:val="none" w:sz="0" w:space="0" w:color="auto"/>
        <w:bottom w:val="none" w:sz="0" w:space="0" w:color="auto"/>
        <w:right w:val="none" w:sz="0" w:space="0" w:color="auto"/>
      </w:divBdr>
    </w:div>
    <w:div w:id="1635790297">
      <w:bodyDiv w:val="1"/>
      <w:marLeft w:val="0"/>
      <w:marRight w:val="0"/>
      <w:marTop w:val="0"/>
      <w:marBottom w:val="0"/>
      <w:divBdr>
        <w:top w:val="none" w:sz="0" w:space="0" w:color="auto"/>
        <w:left w:val="none" w:sz="0" w:space="0" w:color="auto"/>
        <w:bottom w:val="none" w:sz="0" w:space="0" w:color="auto"/>
        <w:right w:val="none" w:sz="0" w:space="0" w:color="auto"/>
      </w:divBdr>
      <w:divsChild>
        <w:div w:id="316543830">
          <w:marLeft w:val="0"/>
          <w:marRight w:val="0"/>
          <w:marTop w:val="0"/>
          <w:marBottom w:val="0"/>
          <w:divBdr>
            <w:top w:val="none" w:sz="0" w:space="0" w:color="auto"/>
            <w:left w:val="none" w:sz="0" w:space="0" w:color="auto"/>
            <w:bottom w:val="none" w:sz="0" w:space="0" w:color="auto"/>
            <w:right w:val="none" w:sz="0" w:space="0" w:color="auto"/>
          </w:divBdr>
        </w:div>
        <w:div w:id="1881622800">
          <w:marLeft w:val="0"/>
          <w:marRight w:val="0"/>
          <w:marTop w:val="0"/>
          <w:marBottom w:val="0"/>
          <w:divBdr>
            <w:top w:val="none" w:sz="0" w:space="0" w:color="auto"/>
            <w:left w:val="none" w:sz="0" w:space="0" w:color="auto"/>
            <w:bottom w:val="none" w:sz="0" w:space="0" w:color="auto"/>
            <w:right w:val="none" w:sz="0" w:space="0" w:color="auto"/>
          </w:divBdr>
        </w:div>
      </w:divsChild>
    </w:div>
    <w:div w:id="1729720130">
      <w:bodyDiv w:val="1"/>
      <w:marLeft w:val="0"/>
      <w:marRight w:val="0"/>
      <w:marTop w:val="0"/>
      <w:marBottom w:val="0"/>
      <w:divBdr>
        <w:top w:val="none" w:sz="0" w:space="0" w:color="auto"/>
        <w:left w:val="none" w:sz="0" w:space="0" w:color="auto"/>
        <w:bottom w:val="none" w:sz="0" w:space="0" w:color="auto"/>
        <w:right w:val="none" w:sz="0" w:space="0" w:color="auto"/>
      </w:divBdr>
    </w:div>
    <w:div w:id="1746995632">
      <w:bodyDiv w:val="1"/>
      <w:marLeft w:val="0"/>
      <w:marRight w:val="0"/>
      <w:marTop w:val="0"/>
      <w:marBottom w:val="0"/>
      <w:divBdr>
        <w:top w:val="none" w:sz="0" w:space="0" w:color="auto"/>
        <w:left w:val="none" w:sz="0" w:space="0" w:color="auto"/>
        <w:bottom w:val="none" w:sz="0" w:space="0" w:color="auto"/>
        <w:right w:val="none" w:sz="0" w:space="0" w:color="auto"/>
      </w:divBdr>
    </w:div>
    <w:div w:id="1796557526">
      <w:bodyDiv w:val="1"/>
      <w:marLeft w:val="0"/>
      <w:marRight w:val="0"/>
      <w:marTop w:val="0"/>
      <w:marBottom w:val="0"/>
      <w:divBdr>
        <w:top w:val="none" w:sz="0" w:space="0" w:color="auto"/>
        <w:left w:val="none" w:sz="0" w:space="0" w:color="auto"/>
        <w:bottom w:val="none" w:sz="0" w:space="0" w:color="auto"/>
        <w:right w:val="none" w:sz="0" w:space="0" w:color="auto"/>
      </w:divBdr>
    </w:div>
    <w:div w:id="1820463084">
      <w:bodyDiv w:val="1"/>
      <w:marLeft w:val="0"/>
      <w:marRight w:val="0"/>
      <w:marTop w:val="0"/>
      <w:marBottom w:val="0"/>
      <w:divBdr>
        <w:top w:val="none" w:sz="0" w:space="0" w:color="auto"/>
        <w:left w:val="none" w:sz="0" w:space="0" w:color="auto"/>
        <w:bottom w:val="none" w:sz="0" w:space="0" w:color="auto"/>
        <w:right w:val="none" w:sz="0" w:space="0" w:color="auto"/>
      </w:divBdr>
    </w:div>
    <w:div w:id="1859923833">
      <w:bodyDiv w:val="1"/>
      <w:marLeft w:val="0"/>
      <w:marRight w:val="0"/>
      <w:marTop w:val="0"/>
      <w:marBottom w:val="0"/>
      <w:divBdr>
        <w:top w:val="none" w:sz="0" w:space="0" w:color="auto"/>
        <w:left w:val="none" w:sz="0" w:space="0" w:color="auto"/>
        <w:bottom w:val="none" w:sz="0" w:space="0" w:color="auto"/>
        <w:right w:val="none" w:sz="0" w:space="0" w:color="auto"/>
      </w:divBdr>
      <w:divsChild>
        <w:div w:id="837841789">
          <w:marLeft w:val="0"/>
          <w:marRight w:val="0"/>
          <w:marTop w:val="0"/>
          <w:marBottom w:val="0"/>
          <w:divBdr>
            <w:top w:val="none" w:sz="0" w:space="0" w:color="auto"/>
            <w:left w:val="none" w:sz="0" w:space="0" w:color="auto"/>
            <w:bottom w:val="none" w:sz="0" w:space="0" w:color="auto"/>
            <w:right w:val="none" w:sz="0" w:space="0" w:color="auto"/>
          </w:divBdr>
        </w:div>
        <w:div w:id="928926067">
          <w:marLeft w:val="0"/>
          <w:marRight w:val="0"/>
          <w:marTop w:val="0"/>
          <w:marBottom w:val="0"/>
          <w:divBdr>
            <w:top w:val="none" w:sz="0" w:space="0" w:color="auto"/>
            <w:left w:val="none" w:sz="0" w:space="0" w:color="auto"/>
            <w:bottom w:val="none" w:sz="0" w:space="0" w:color="auto"/>
            <w:right w:val="none" w:sz="0" w:space="0" w:color="auto"/>
          </w:divBdr>
        </w:div>
        <w:div w:id="953362549">
          <w:marLeft w:val="0"/>
          <w:marRight w:val="0"/>
          <w:marTop w:val="0"/>
          <w:marBottom w:val="0"/>
          <w:divBdr>
            <w:top w:val="none" w:sz="0" w:space="0" w:color="auto"/>
            <w:left w:val="none" w:sz="0" w:space="0" w:color="auto"/>
            <w:bottom w:val="none" w:sz="0" w:space="0" w:color="auto"/>
            <w:right w:val="none" w:sz="0" w:space="0" w:color="auto"/>
          </w:divBdr>
        </w:div>
      </w:divsChild>
    </w:div>
    <w:div w:id="1947227746">
      <w:bodyDiv w:val="1"/>
      <w:marLeft w:val="0"/>
      <w:marRight w:val="0"/>
      <w:marTop w:val="0"/>
      <w:marBottom w:val="0"/>
      <w:divBdr>
        <w:top w:val="none" w:sz="0" w:space="0" w:color="auto"/>
        <w:left w:val="none" w:sz="0" w:space="0" w:color="auto"/>
        <w:bottom w:val="none" w:sz="0" w:space="0" w:color="auto"/>
        <w:right w:val="none" w:sz="0" w:space="0" w:color="auto"/>
      </w:divBdr>
    </w:div>
    <w:div w:id="2089695029">
      <w:bodyDiv w:val="1"/>
      <w:marLeft w:val="0"/>
      <w:marRight w:val="0"/>
      <w:marTop w:val="0"/>
      <w:marBottom w:val="0"/>
      <w:divBdr>
        <w:top w:val="none" w:sz="0" w:space="0" w:color="auto"/>
        <w:left w:val="none" w:sz="0" w:space="0" w:color="auto"/>
        <w:bottom w:val="none" w:sz="0" w:space="0" w:color="auto"/>
        <w:right w:val="none" w:sz="0" w:space="0" w:color="auto"/>
      </w:divBdr>
      <w:divsChild>
        <w:div w:id="965115671">
          <w:marLeft w:val="0"/>
          <w:marRight w:val="0"/>
          <w:marTop w:val="0"/>
          <w:marBottom w:val="0"/>
          <w:divBdr>
            <w:top w:val="none" w:sz="0" w:space="0" w:color="auto"/>
            <w:left w:val="none" w:sz="0" w:space="0" w:color="auto"/>
            <w:bottom w:val="none" w:sz="0" w:space="0" w:color="auto"/>
            <w:right w:val="none" w:sz="0" w:space="0" w:color="auto"/>
          </w:divBdr>
        </w:div>
        <w:div w:id="1302728068">
          <w:marLeft w:val="0"/>
          <w:marRight w:val="0"/>
          <w:marTop w:val="0"/>
          <w:marBottom w:val="0"/>
          <w:divBdr>
            <w:top w:val="none" w:sz="0" w:space="0" w:color="auto"/>
            <w:left w:val="none" w:sz="0" w:space="0" w:color="auto"/>
            <w:bottom w:val="none" w:sz="0" w:space="0" w:color="auto"/>
            <w:right w:val="none" w:sz="0" w:space="0" w:color="auto"/>
          </w:divBdr>
        </w:div>
      </w:divsChild>
    </w:div>
    <w:div w:id="2129665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hyperlink" Target="https://wwwn.cdc.gov/Nchs/Nhanes/2017-2018/P_HIQ.htm"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jpg"/><Relationship Id="rId11" Type="http://schemas.openxmlformats.org/officeDocument/2006/relationships/hyperlink" Target="mailto:%20nnadella,%20pmandava,%20risaac,%20sgshah,%20sponduri,%20ygarneni%7d"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jpeg"/><Relationship Id="rId5" Type="http://schemas.openxmlformats.org/officeDocument/2006/relationships/numbering" Target="numbering.xml"/><Relationship Id="rId95" Type="http://schemas.openxmlformats.org/officeDocument/2006/relationships/image" Target="media/image75.jpg"/><Relationship Id="rId160" Type="http://schemas.openxmlformats.org/officeDocument/2006/relationships/image" Target="media/image140.png"/><Relationship Id="rId181" Type="http://schemas.openxmlformats.org/officeDocument/2006/relationships/image" Target="media/image161.png"/><Relationship Id="rId22" Type="http://schemas.openxmlformats.org/officeDocument/2006/relationships/image" Target="media/image2.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jpeg"/><Relationship Id="rId85" Type="http://schemas.openxmlformats.org/officeDocument/2006/relationships/image" Target="media/image65.png"/><Relationship Id="rId150" Type="http://schemas.openxmlformats.org/officeDocument/2006/relationships/image" Target="media/image130.jpe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image" Target="media/image1.png"/><Relationship Id="rId33" Type="http://schemas.openxmlformats.org/officeDocument/2006/relationships/image" Target="media/image13.png"/><Relationship Id="rId108" Type="http://schemas.openxmlformats.org/officeDocument/2006/relationships/image" Target="media/image88.png"/><Relationship Id="rId129" Type="http://schemas.openxmlformats.org/officeDocument/2006/relationships/image" Target="media/image109.jpe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jpeg"/><Relationship Id="rId161" Type="http://schemas.openxmlformats.org/officeDocument/2006/relationships/image" Target="media/image141.png"/><Relationship Id="rId182" Type="http://schemas.openxmlformats.org/officeDocument/2006/relationships/image" Target="media/image162.png"/><Relationship Id="rId6" Type="http://schemas.openxmlformats.org/officeDocument/2006/relationships/styles" Target="styles.xml"/><Relationship Id="rId23" Type="http://schemas.openxmlformats.org/officeDocument/2006/relationships/image" Target="media/image3.png"/><Relationship Id="rId119" Type="http://schemas.openxmlformats.org/officeDocument/2006/relationships/image" Target="media/image99.jp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jpe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hyperlink" Target="https://wwwn.cdc.gov/nchs/nhanes/search/datapage.aspx?Component=Demographics&amp;Cycle=2017-2020" TargetMode="External"/><Relationship Id="rId109" Type="http://schemas.openxmlformats.org/officeDocument/2006/relationships/image" Target="media/image89.jpg"/><Relationship Id="rId34" Type="http://schemas.openxmlformats.org/officeDocument/2006/relationships/image" Target="media/image14.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g"/><Relationship Id="rId120" Type="http://schemas.openxmlformats.org/officeDocument/2006/relationships/image" Target="media/image100.jpg"/><Relationship Id="rId141" Type="http://schemas.openxmlformats.org/officeDocument/2006/relationships/image" Target="media/image121.png"/><Relationship Id="rId7" Type="http://schemas.openxmlformats.org/officeDocument/2006/relationships/settings" Target="settings.xml"/><Relationship Id="rId162" Type="http://schemas.openxmlformats.org/officeDocument/2006/relationships/image" Target="media/image142.png"/><Relationship Id="rId18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footer" Target="footer2.xml"/><Relationship Id="rId203" Type="http://schemas.microsoft.com/office/2020/10/relationships/intelligence" Target="intelligence2.xml"/><Relationship Id="rId19" Type="http://schemas.openxmlformats.org/officeDocument/2006/relationships/hyperlink" Target="https://wwwn.cdc.gov/Nchs/Nhanes/2017-2018/P_DEMO.htm" TargetMode="External"/><Relationship Id="rId14" Type="http://schemas.openxmlformats.org/officeDocument/2006/relationships/hyperlink" Target="https://wwwn.cdc.gov/Nchs/Nhanes/2017-2018/P_DEMO.htm"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png"/><Relationship Id="rId147" Type="http://schemas.openxmlformats.org/officeDocument/2006/relationships/image" Target="media/image127.jpeg"/><Relationship Id="rId168" Type="http://schemas.openxmlformats.org/officeDocument/2006/relationships/image" Target="media/image148.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png"/><Relationship Id="rId137" Type="http://schemas.openxmlformats.org/officeDocument/2006/relationships/image" Target="media/image117.jpeg"/><Relationship Id="rId158" Type="http://schemas.openxmlformats.org/officeDocument/2006/relationships/image" Target="media/image138.png"/><Relationship Id="rId20" Type="http://schemas.openxmlformats.org/officeDocument/2006/relationships/hyperlink" Target="https://wwwn.cdc.gov/Nchs/Nhanes/2017-2018/P_HUQ.htm"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hyperlink" Target="https://wwwn.cdc.gov/nchs/nhanes/search/datapage.aspx?Component=Questionnaire&amp;Cycle=2017-2020"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0.png"/><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jp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header" Target="header1.xml"/><Relationship Id="rId200" Type="http://schemas.openxmlformats.org/officeDocument/2006/relationships/footer" Target="footer3.xml"/><Relationship Id="rId16" Type="http://schemas.openxmlformats.org/officeDocument/2006/relationships/hyperlink" Target="https://wwwn.cdc.gov/Nchs/Nhanes/2017-2018/P_HIQ.htm"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jp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header" Target="header2.xml"/><Relationship Id="rId201" Type="http://schemas.openxmlformats.org/officeDocument/2006/relationships/fontTable" Target="fontTable.xml"/><Relationship Id="rId17" Type="http://schemas.openxmlformats.org/officeDocument/2006/relationships/hyperlink" Target="https://wwwn.cdc.gov/nchs/nhanes/search/datapage.aspx?Component=Questionnaire&amp;Cycle=2017-2020" TargetMode="External"/><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jp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jpe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4.jp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footer" Target="footer1.xml"/><Relationship Id="rId202" Type="http://schemas.openxmlformats.org/officeDocument/2006/relationships/theme" Target="theme/theme1.xml"/><Relationship Id="rId18" Type="http://schemas.openxmlformats.org/officeDocument/2006/relationships/hyperlink" Target="https://wwwn.cdc.gov/Nchs/Nhanes/2017-2018/P_HUQ.htm" TargetMode="External"/><Relationship Id="rId39" Type="http://schemas.openxmlformats.org/officeDocument/2006/relationships/image" Target="media/image19.png"/><Relationship Id="rId50" Type="http://schemas.openxmlformats.org/officeDocument/2006/relationships/image" Target="media/image30.png"/><Relationship Id="rId104" Type="http://schemas.openxmlformats.org/officeDocument/2006/relationships/image" Target="media/image84.jpg"/><Relationship Id="rId125" Type="http://schemas.openxmlformats.org/officeDocument/2006/relationships/image" Target="media/image105.jp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dyc\AppData\Local\Temp\Temp1_splnproc1110.zip\splnproc1110.dotm"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438DEC1CD07A4EAB2FD52DC78FB587" ma:contentTypeVersion="4" ma:contentTypeDescription="Create a new document." ma:contentTypeScope="" ma:versionID="4e1d2866a34f32eabbe75cfc40b6d32f">
  <xsd:schema xmlns:xsd="http://www.w3.org/2001/XMLSchema" xmlns:xs="http://www.w3.org/2001/XMLSchema" xmlns:p="http://schemas.microsoft.com/office/2006/metadata/properties" xmlns:ns2="f8e9687a-cb9a-4c44-946b-56b3dfbde225" xmlns:ns3="b644f7d7-3fcd-44fe-b87b-6e9cca34c0fa" targetNamespace="http://schemas.microsoft.com/office/2006/metadata/properties" ma:root="true" ma:fieldsID="2980972649c26f2432f9192e244b8828" ns2:_="" ns3:_="">
    <xsd:import namespace="f8e9687a-cb9a-4c44-946b-56b3dfbde225"/>
    <xsd:import namespace="b644f7d7-3fcd-44fe-b87b-6e9cca34c0f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9687a-cb9a-4c44-946b-56b3dfbde22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644f7d7-3fcd-44fe-b87b-6e9cca34c0f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B4B4F68-D1BD-4E80-AD2D-8BB187DFB9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9687a-cb9a-4c44-946b-56b3dfbde225"/>
    <ds:schemaRef ds:uri="b644f7d7-3fcd-44fe-b87b-6e9cca34c0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032232-04FE-494F-98A7-BA4551B29AFD}">
  <ds:schemaRefs>
    <ds:schemaRef ds:uri="http://schemas.openxmlformats.org/officeDocument/2006/bibliography"/>
  </ds:schemaRefs>
</ds:datastoreItem>
</file>

<file path=customXml/itemProps3.xml><?xml version="1.0" encoding="utf-8"?>
<ds:datastoreItem xmlns:ds="http://schemas.openxmlformats.org/officeDocument/2006/customXml" ds:itemID="{6C05F966-4EE1-43D5-A453-A1FA7542120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C3052CE-6732-4BA0-B651-C5EC70C1EF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splnproc1110.dotm</Template>
  <TotalTime>0</TotalTime>
  <Pages>1</Pages>
  <Words>6806</Words>
  <Characters>38797</Characters>
  <Application>Microsoft Office Word</Application>
  <DocSecurity>4</DocSecurity>
  <Lines>323</Lines>
  <Paragraphs>91</Paragraphs>
  <ScaleCrop>false</ScaleCrop>
  <Company>dataspect IT-Services, Heidelberg, Germany</Company>
  <LinksUpToDate>false</LinksUpToDate>
  <CharactersWithSpaces>45512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Cushing, Judy</dc:creator>
  <cp:keywords/>
  <dc:description>Formats and macros for Springer Lecture Notes</dc:description>
  <cp:lastModifiedBy>Ponduri, Swapna</cp:lastModifiedBy>
  <cp:revision>746</cp:revision>
  <dcterms:created xsi:type="dcterms:W3CDTF">2022-10-25T14:45:00Z</dcterms:created>
  <dcterms:modified xsi:type="dcterms:W3CDTF">2022-12-14T04:50:00Z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0x01010011438DEC1CD07A4EAB2FD52DC78FB587</vt:lpwstr>
  </property>
</Properties>
</file>